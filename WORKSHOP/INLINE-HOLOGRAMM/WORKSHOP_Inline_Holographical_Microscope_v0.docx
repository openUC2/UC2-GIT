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21F0" w:rsidRDefault="001121F0" w:rsidP="008D167D">
      <w:pPr>
        <w:pStyle w:val="Titel"/>
        <w:rPr>
          <w:rFonts w:eastAsia="Times New Roman"/>
          <w:lang w:eastAsia="de-DE"/>
        </w:rPr>
      </w:pPr>
      <w:r>
        <w:rPr>
          <w:rFonts w:eastAsia="Times New Roman"/>
          <w:lang w:eastAsia="de-DE"/>
        </w:rPr>
        <w:t xml:space="preserve">Entwicklung und Aufbau eines Inline-Holgraphie System </w:t>
      </w:r>
    </w:p>
    <w:p w:rsidR="001121F0" w:rsidRDefault="001121F0" w:rsidP="001121F0">
      <w:pPr>
        <w:rPr>
          <w:rFonts w:eastAsia="Times New Roman"/>
          <w:lang w:eastAsia="de-DE"/>
        </w:rPr>
      </w:pPr>
      <w:r w:rsidRPr="001121F0">
        <w:rPr>
          <w:rFonts w:eastAsia="Times New Roman"/>
          <w:lang w:eastAsia="de-DE"/>
        </w:rPr>
        <w:t>Ziel des Workshops ist es die Wellennatur des Lichts zu entdecken und damit ein kompaktes Mikro</w:t>
      </w:r>
      <w:r>
        <w:rPr>
          <w:rFonts w:eastAsia="Times New Roman"/>
          <w:lang w:eastAsia="de-DE"/>
        </w:rPr>
        <w:t>skop zu bauen was sich der Inte</w:t>
      </w:r>
      <w:r w:rsidRPr="001121F0">
        <w:rPr>
          <w:rFonts w:eastAsia="Times New Roman"/>
          <w:lang w:eastAsia="de-DE"/>
        </w:rPr>
        <w:t>feren</w:t>
      </w:r>
      <w:r>
        <w:rPr>
          <w:rFonts w:eastAsia="Times New Roman"/>
          <w:lang w:eastAsia="de-DE"/>
        </w:rPr>
        <w:t>z</w:t>
      </w:r>
      <w:r w:rsidRPr="001121F0">
        <w:rPr>
          <w:rFonts w:eastAsia="Times New Roman"/>
          <w:lang w:eastAsia="de-DE"/>
        </w:rPr>
        <w:t>fähigkeit von Licht</w:t>
      </w:r>
      <w:r>
        <w:rPr>
          <w:rFonts w:eastAsia="Times New Roman"/>
          <w:lang w:eastAsia="de-DE"/>
        </w:rPr>
        <w:t xml:space="preserve"> </w:t>
      </w:r>
      <w:r w:rsidRPr="001121F0">
        <w:rPr>
          <w:rFonts w:eastAsia="Times New Roman"/>
          <w:lang w:eastAsia="de-DE"/>
        </w:rPr>
        <w:t>bedient. Innerhalb des Workshops wird gelernt, wie mit wenigen Schritten ein komplexes dreidimensionales Teil mithilfe des 3D Drucks ents</w:t>
      </w:r>
      <w:r>
        <w:rPr>
          <w:rFonts w:eastAsia="Times New Roman"/>
          <w:lang w:eastAsia="de-DE"/>
        </w:rPr>
        <w:t>t</w:t>
      </w:r>
      <w:r w:rsidRPr="001121F0">
        <w:rPr>
          <w:rFonts w:eastAsia="Times New Roman"/>
          <w:lang w:eastAsia="de-DE"/>
        </w:rPr>
        <w:t>eht, welche dann als Basis für die elektronischen Komponent</w:t>
      </w:r>
      <w:r>
        <w:rPr>
          <w:rFonts w:eastAsia="Times New Roman"/>
          <w:lang w:eastAsia="de-DE"/>
        </w:rPr>
        <w:t>e</w:t>
      </w:r>
      <w:r w:rsidRPr="001121F0">
        <w:rPr>
          <w:rFonts w:eastAsia="Times New Roman"/>
          <w:lang w:eastAsia="de-DE"/>
        </w:rPr>
        <w:t xml:space="preserve">n dient mit denen das Mikroskop aufgebaut </w:t>
      </w:r>
      <w:r>
        <w:rPr>
          <w:rFonts w:eastAsia="Times New Roman"/>
          <w:lang w:eastAsia="de-DE"/>
        </w:rPr>
        <w:t>we</w:t>
      </w:r>
      <w:r w:rsidRPr="001121F0">
        <w:rPr>
          <w:rFonts w:eastAsia="Times New Roman"/>
          <w:lang w:eastAsia="de-DE"/>
        </w:rPr>
        <w:t xml:space="preserve">rden soll. </w:t>
      </w:r>
    </w:p>
    <w:p w:rsidR="001121F0" w:rsidRDefault="001121F0" w:rsidP="001121F0">
      <w:pPr>
        <w:rPr>
          <w:rFonts w:eastAsia="Times New Roman"/>
          <w:lang w:eastAsia="de-DE"/>
        </w:rPr>
      </w:pPr>
      <w:r>
        <w:rPr>
          <w:rFonts w:eastAsia="Times New Roman"/>
          <w:lang w:eastAsia="de-DE"/>
        </w:rPr>
        <w:t xml:space="preserve">Der biologische Aspekt dieses Workshops soll die Kreativität der TeilnehmerInnen dazu anregen, eigene Proben zu finden, diese Präparieren und mit dem Mikroskop abbilden. Die digitale Rekonstruktion des Hologramms geschieht mithilfe von quell-offenen Softwaretools wie Python und OpenCV. </w:t>
      </w: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E128D8" w:rsidRDefault="00AD78CB" w:rsidP="00AD78CB">
      <w:pPr>
        <w:pStyle w:val="KeinLeerraum"/>
        <w:jc w:val="right"/>
        <w:rPr>
          <w:rFonts w:eastAsia="Times New Roman"/>
          <w:lang w:eastAsia="de-DE"/>
        </w:rPr>
      </w:pPr>
      <w:r>
        <w:rPr>
          <w:rFonts w:eastAsia="Times New Roman"/>
          <w:lang w:eastAsia="de-DE"/>
        </w:rPr>
        <w:t>Benedic Diederich</w:t>
      </w:r>
    </w:p>
    <w:p w:rsidR="00AD78CB" w:rsidRDefault="00AD78CB" w:rsidP="00AD78CB">
      <w:pPr>
        <w:pStyle w:val="KeinLeerraum"/>
        <w:jc w:val="right"/>
        <w:rPr>
          <w:rFonts w:eastAsia="Times New Roman"/>
          <w:lang w:eastAsia="de-DE"/>
        </w:rPr>
      </w:pPr>
      <w:r>
        <w:rPr>
          <w:rFonts w:eastAsia="Times New Roman"/>
          <w:lang w:eastAsia="de-DE"/>
        </w:rPr>
        <w:t xml:space="preserve">Xavier Uwurukundo </w:t>
      </w:r>
    </w:p>
    <w:p w:rsidR="00AD78CB" w:rsidRDefault="00AD78CB" w:rsidP="00AD78CB">
      <w:pPr>
        <w:pStyle w:val="KeinLeerraum"/>
        <w:jc w:val="right"/>
        <w:rPr>
          <w:rFonts w:eastAsia="Times New Roman"/>
          <w:lang w:eastAsia="de-DE"/>
        </w:rPr>
      </w:pPr>
      <w:r>
        <w:rPr>
          <w:rFonts w:eastAsia="Times New Roman"/>
          <w:lang w:eastAsia="de-DE"/>
        </w:rPr>
        <w:t>V0; 24.8.2018</w:t>
      </w:r>
    </w:p>
    <w:p w:rsidR="00AD78CB" w:rsidRPr="00A9427C" w:rsidRDefault="00AD78CB">
      <w:pPr>
        <w:rPr>
          <w:rFonts w:asciiTheme="majorHAnsi" w:eastAsia="Times New Roman" w:hAnsiTheme="majorHAnsi" w:cstheme="majorBidi"/>
          <w:b/>
          <w:bCs/>
          <w:outline/>
          <w:color w:val="4472C4" w:themeColor="accent1"/>
          <w:sz w:val="34"/>
          <w:szCs w:val="34"/>
          <w:lang w:eastAsia="de-DE"/>
          <w14:textOutline w14:w="9525" w14:cap="flat" w14:cmpd="sng" w14:algn="ctr">
            <w14:solidFill>
              <w14:schemeClr w14:val="accent1">
                <w14:lumMod w14:val="75000"/>
              </w14:schemeClr>
            </w14:solidFill>
            <w14:prstDash w14:val="solid"/>
            <w14:round/>
          </w14:textOutline>
          <w14:textFill>
            <w14:noFill/>
          </w14:textFill>
        </w:rPr>
      </w:pPr>
      <w:bookmarkStart w:id="0" w:name="_Toc519951701"/>
      <w:r w:rsidRPr="00A9427C">
        <w:rPr>
          <w:rFonts w:eastAsia="Times New Roman"/>
          <w:lang w:eastAsia="de-DE"/>
        </w:rPr>
        <w:br w:type="page"/>
      </w:r>
    </w:p>
    <w:p w:rsidR="00E128D8" w:rsidRDefault="00E128D8" w:rsidP="00E128D8">
      <w:pPr>
        <w:pStyle w:val="berschrift2"/>
        <w:rPr>
          <w:rFonts w:eastAsia="Times New Roman"/>
          <w:lang w:val="en-US" w:eastAsia="de-DE"/>
        </w:rPr>
      </w:pPr>
      <w:r>
        <w:rPr>
          <w:rFonts w:eastAsia="Times New Roman"/>
          <w:lang w:val="en-US" w:eastAsia="de-DE"/>
        </w:rPr>
        <w:lastRenderedPageBreak/>
        <w:t>Inhaltsverzeichnis</w:t>
      </w:r>
      <w:bookmarkEnd w:id="0"/>
    </w:p>
    <w:sdt>
      <w:sdtPr>
        <w:id w:val="-2104103320"/>
        <w:docPartObj>
          <w:docPartGallery w:val="Table of Contents"/>
          <w:docPartUnique/>
        </w:docPartObj>
      </w:sdtPr>
      <w:sdtEndPr>
        <w:rPr>
          <w:b/>
          <w:bCs/>
          <w:noProof/>
        </w:rPr>
      </w:sdtEndPr>
      <w:sdtContent>
        <w:p w:rsidR="00E128D8" w:rsidRDefault="00D31D42" w:rsidP="00D31D42">
          <w:pPr>
            <w:tabs>
              <w:tab w:val="left" w:pos="1754"/>
            </w:tabs>
          </w:pPr>
          <w:r>
            <w:tab/>
          </w:r>
        </w:p>
        <w:p w:rsidR="00D31D42" w:rsidRDefault="00E128D8">
          <w:pPr>
            <w:pStyle w:val="Verzeichnis2"/>
            <w:tabs>
              <w:tab w:val="right" w:leader="dot" w:pos="9056"/>
            </w:tabs>
            <w:rPr>
              <w:i w:val="0"/>
              <w:iCs w:val="0"/>
              <w:noProof/>
              <w:sz w:val="24"/>
              <w:szCs w:val="24"/>
              <w:lang w:eastAsia="de-DE"/>
            </w:rPr>
          </w:pPr>
          <w:r>
            <w:fldChar w:fldCharType="begin"/>
          </w:r>
          <w:r>
            <w:instrText>TOC \o "1-3" \h \z \u</w:instrText>
          </w:r>
          <w:r>
            <w:fldChar w:fldCharType="separate"/>
          </w:r>
          <w:hyperlink w:anchor="_Toc519951701" w:history="1">
            <w:r w:rsidR="00D31D42" w:rsidRPr="009B60A2">
              <w:rPr>
                <w:rStyle w:val="Hyperlink"/>
                <w:rFonts w:eastAsia="Times New Roman"/>
                <w:noProof/>
                <w:lang w:val="en-US" w:eastAsia="de-DE"/>
              </w:rPr>
              <w:t>Inhaltsverzeichnis</w:t>
            </w:r>
            <w:r w:rsidR="00D31D42">
              <w:rPr>
                <w:noProof/>
                <w:webHidden/>
              </w:rPr>
              <w:tab/>
            </w:r>
            <w:r w:rsidR="00D31D42">
              <w:rPr>
                <w:noProof/>
                <w:webHidden/>
              </w:rPr>
              <w:fldChar w:fldCharType="begin"/>
            </w:r>
            <w:r w:rsidR="00D31D42">
              <w:rPr>
                <w:noProof/>
                <w:webHidden/>
              </w:rPr>
              <w:instrText xml:space="preserve"> PAGEREF _Toc519951701 \h </w:instrText>
            </w:r>
            <w:r w:rsidR="00D31D42">
              <w:rPr>
                <w:noProof/>
                <w:webHidden/>
              </w:rPr>
            </w:r>
            <w:r w:rsidR="00D31D42">
              <w:rPr>
                <w:noProof/>
                <w:webHidden/>
              </w:rPr>
              <w:fldChar w:fldCharType="separate"/>
            </w:r>
            <w:r w:rsidR="005B5AFE">
              <w:rPr>
                <w:noProof/>
                <w:webHidden/>
              </w:rPr>
              <w:t>2</w:t>
            </w:r>
            <w:r w:rsidR="00D31D42">
              <w:rPr>
                <w:noProof/>
                <w:webHidden/>
              </w:rPr>
              <w:fldChar w:fldCharType="end"/>
            </w:r>
          </w:hyperlink>
        </w:p>
        <w:p w:rsidR="00D31D42" w:rsidRDefault="00E34791">
          <w:pPr>
            <w:pStyle w:val="Verzeichnis2"/>
            <w:tabs>
              <w:tab w:val="right" w:leader="dot" w:pos="9056"/>
            </w:tabs>
            <w:rPr>
              <w:i w:val="0"/>
              <w:iCs w:val="0"/>
              <w:noProof/>
              <w:sz w:val="24"/>
              <w:szCs w:val="24"/>
              <w:lang w:eastAsia="de-DE"/>
            </w:rPr>
          </w:pPr>
          <w:hyperlink w:anchor="_Toc519951702" w:history="1">
            <w:r w:rsidR="00D31D42" w:rsidRPr="009B60A2">
              <w:rPr>
                <w:rStyle w:val="Hyperlink"/>
                <w:rFonts w:eastAsia="Times New Roman"/>
                <w:noProof/>
                <w:lang w:eastAsia="de-DE"/>
              </w:rPr>
              <w:t>Motivation</w:t>
            </w:r>
            <w:r w:rsidR="00D31D42">
              <w:rPr>
                <w:noProof/>
                <w:webHidden/>
              </w:rPr>
              <w:tab/>
            </w:r>
            <w:r w:rsidR="00D31D42">
              <w:rPr>
                <w:noProof/>
                <w:webHidden/>
              </w:rPr>
              <w:fldChar w:fldCharType="begin"/>
            </w:r>
            <w:r w:rsidR="00D31D42">
              <w:rPr>
                <w:noProof/>
                <w:webHidden/>
              </w:rPr>
              <w:instrText xml:space="preserve"> PAGEREF _Toc519951702 \h </w:instrText>
            </w:r>
            <w:r w:rsidR="00D31D42">
              <w:rPr>
                <w:noProof/>
                <w:webHidden/>
              </w:rPr>
            </w:r>
            <w:r w:rsidR="00D31D42">
              <w:rPr>
                <w:noProof/>
                <w:webHidden/>
              </w:rPr>
              <w:fldChar w:fldCharType="separate"/>
            </w:r>
            <w:r w:rsidR="005B5AFE">
              <w:rPr>
                <w:noProof/>
                <w:webHidden/>
              </w:rPr>
              <w:t>4</w:t>
            </w:r>
            <w:r w:rsidR="00D31D42">
              <w:rPr>
                <w:noProof/>
                <w:webHidden/>
              </w:rPr>
              <w:fldChar w:fldCharType="end"/>
            </w:r>
          </w:hyperlink>
        </w:p>
        <w:p w:rsidR="00D31D42" w:rsidRDefault="00E34791">
          <w:pPr>
            <w:pStyle w:val="Verzeichnis2"/>
            <w:tabs>
              <w:tab w:val="right" w:leader="dot" w:pos="9056"/>
            </w:tabs>
            <w:rPr>
              <w:i w:val="0"/>
              <w:iCs w:val="0"/>
              <w:noProof/>
              <w:sz w:val="24"/>
              <w:szCs w:val="24"/>
              <w:lang w:eastAsia="de-DE"/>
            </w:rPr>
          </w:pPr>
          <w:hyperlink w:anchor="_Toc519951703" w:history="1">
            <w:r w:rsidR="00D31D42" w:rsidRPr="009B60A2">
              <w:rPr>
                <w:rStyle w:val="Hyperlink"/>
                <w:noProof/>
                <w:lang w:eastAsia="de-DE"/>
              </w:rPr>
              <w:t>VORTEILE ggü. Klassischer Mikroskopie</w:t>
            </w:r>
            <w:r w:rsidR="00D31D42">
              <w:rPr>
                <w:noProof/>
                <w:webHidden/>
              </w:rPr>
              <w:tab/>
            </w:r>
            <w:r w:rsidR="00D31D42">
              <w:rPr>
                <w:noProof/>
                <w:webHidden/>
              </w:rPr>
              <w:fldChar w:fldCharType="begin"/>
            </w:r>
            <w:r w:rsidR="00D31D42">
              <w:rPr>
                <w:noProof/>
                <w:webHidden/>
              </w:rPr>
              <w:instrText xml:space="preserve"> PAGEREF _Toc519951703 \h </w:instrText>
            </w:r>
            <w:r w:rsidR="00D31D42">
              <w:rPr>
                <w:noProof/>
                <w:webHidden/>
              </w:rPr>
            </w:r>
            <w:r w:rsidR="00D31D42">
              <w:rPr>
                <w:noProof/>
                <w:webHidden/>
              </w:rPr>
              <w:fldChar w:fldCharType="separate"/>
            </w:r>
            <w:r w:rsidR="005B5AFE">
              <w:rPr>
                <w:noProof/>
                <w:webHidden/>
              </w:rPr>
              <w:t>4</w:t>
            </w:r>
            <w:r w:rsidR="00D31D42">
              <w:rPr>
                <w:noProof/>
                <w:webHidden/>
              </w:rPr>
              <w:fldChar w:fldCharType="end"/>
            </w:r>
          </w:hyperlink>
        </w:p>
        <w:p w:rsidR="00D31D42" w:rsidRDefault="00E34791">
          <w:pPr>
            <w:pStyle w:val="Verzeichnis2"/>
            <w:tabs>
              <w:tab w:val="right" w:leader="dot" w:pos="9056"/>
            </w:tabs>
            <w:rPr>
              <w:i w:val="0"/>
              <w:iCs w:val="0"/>
              <w:noProof/>
              <w:sz w:val="24"/>
              <w:szCs w:val="24"/>
              <w:lang w:eastAsia="de-DE"/>
            </w:rPr>
          </w:pPr>
          <w:hyperlink w:anchor="_Toc519951704" w:history="1">
            <w:r w:rsidR="00D31D42" w:rsidRPr="009B60A2">
              <w:rPr>
                <w:rStyle w:val="Hyperlink"/>
                <w:noProof/>
                <w:lang w:eastAsia="de-DE"/>
              </w:rPr>
              <w:t>OBJECTIVES</w:t>
            </w:r>
            <w:r w:rsidR="00D31D42">
              <w:rPr>
                <w:noProof/>
                <w:webHidden/>
              </w:rPr>
              <w:tab/>
            </w:r>
            <w:r w:rsidR="00D31D42">
              <w:rPr>
                <w:noProof/>
                <w:webHidden/>
              </w:rPr>
              <w:fldChar w:fldCharType="begin"/>
            </w:r>
            <w:r w:rsidR="00D31D42">
              <w:rPr>
                <w:noProof/>
                <w:webHidden/>
              </w:rPr>
              <w:instrText xml:space="preserve"> PAGEREF _Toc519951704 \h </w:instrText>
            </w:r>
            <w:r w:rsidR="00D31D42">
              <w:rPr>
                <w:noProof/>
                <w:webHidden/>
              </w:rPr>
              <w:fldChar w:fldCharType="separate"/>
            </w:r>
            <w:r w:rsidR="005B5AFE">
              <w:rPr>
                <w:b/>
                <w:bCs/>
                <w:noProof/>
                <w:webHidden/>
              </w:rPr>
              <w:t>Fehler! Textmarke nicht definiert.</w:t>
            </w:r>
            <w:r w:rsidR="00D31D42">
              <w:rPr>
                <w:noProof/>
                <w:webHidden/>
              </w:rPr>
              <w:fldChar w:fldCharType="end"/>
            </w:r>
          </w:hyperlink>
        </w:p>
        <w:p w:rsidR="00D31D42" w:rsidRDefault="00E34791">
          <w:pPr>
            <w:pStyle w:val="Verzeichnis1"/>
            <w:tabs>
              <w:tab w:val="right" w:leader="dot" w:pos="9056"/>
            </w:tabs>
            <w:rPr>
              <w:b w:val="0"/>
              <w:bCs w:val="0"/>
              <w:noProof/>
              <w:sz w:val="24"/>
              <w:szCs w:val="24"/>
              <w:lang w:eastAsia="de-DE"/>
            </w:rPr>
          </w:pPr>
          <w:hyperlink w:anchor="_Toc519951705" w:history="1">
            <w:r w:rsidR="00D31D42" w:rsidRPr="009B60A2">
              <w:rPr>
                <w:rStyle w:val="Hyperlink"/>
                <w:rFonts w:eastAsia="Times New Roman"/>
                <w:noProof/>
                <w:lang w:val="en-US" w:eastAsia="de-DE"/>
              </w:rPr>
              <w:t>Praktischer Teil</w:t>
            </w:r>
            <w:r w:rsidR="00D31D42">
              <w:rPr>
                <w:noProof/>
                <w:webHidden/>
              </w:rPr>
              <w:tab/>
            </w:r>
            <w:r w:rsidR="00D31D42">
              <w:rPr>
                <w:noProof/>
                <w:webHidden/>
              </w:rPr>
              <w:fldChar w:fldCharType="begin"/>
            </w:r>
            <w:r w:rsidR="00D31D42">
              <w:rPr>
                <w:noProof/>
                <w:webHidden/>
              </w:rPr>
              <w:instrText xml:space="preserve"> PAGEREF _Toc519951705 \h </w:instrText>
            </w:r>
            <w:r w:rsidR="00D31D42">
              <w:rPr>
                <w:noProof/>
                <w:webHidden/>
              </w:rPr>
            </w:r>
            <w:r w:rsidR="00D31D42">
              <w:rPr>
                <w:noProof/>
                <w:webHidden/>
              </w:rPr>
              <w:fldChar w:fldCharType="separate"/>
            </w:r>
            <w:r w:rsidR="005B5AFE">
              <w:rPr>
                <w:noProof/>
                <w:webHidden/>
              </w:rPr>
              <w:t>6</w:t>
            </w:r>
            <w:r w:rsidR="00D31D42">
              <w:rPr>
                <w:noProof/>
                <w:webHidden/>
              </w:rPr>
              <w:fldChar w:fldCharType="end"/>
            </w:r>
          </w:hyperlink>
        </w:p>
        <w:p w:rsidR="00D31D42" w:rsidRDefault="00E34791">
          <w:pPr>
            <w:pStyle w:val="Verzeichnis2"/>
            <w:tabs>
              <w:tab w:val="right" w:leader="dot" w:pos="9056"/>
            </w:tabs>
            <w:rPr>
              <w:i w:val="0"/>
              <w:iCs w:val="0"/>
              <w:noProof/>
              <w:sz w:val="24"/>
              <w:szCs w:val="24"/>
              <w:lang w:eastAsia="de-DE"/>
            </w:rPr>
          </w:pPr>
          <w:hyperlink w:anchor="_Toc519951706" w:history="1">
            <w:r w:rsidR="00D31D42" w:rsidRPr="009B60A2">
              <w:rPr>
                <w:rStyle w:val="Hyperlink"/>
                <w:rFonts w:eastAsia="Times New Roman"/>
                <w:noProof/>
                <w:lang w:val="en-US" w:eastAsia="de-DE"/>
              </w:rPr>
              <w:t>FERTIGER AUFBAU</w:t>
            </w:r>
            <w:r w:rsidR="00D31D42">
              <w:rPr>
                <w:noProof/>
                <w:webHidden/>
              </w:rPr>
              <w:tab/>
            </w:r>
            <w:r w:rsidR="00D31D42">
              <w:rPr>
                <w:noProof/>
                <w:webHidden/>
              </w:rPr>
              <w:fldChar w:fldCharType="begin"/>
            </w:r>
            <w:r w:rsidR="00D31D42">
              <w:rPr>
                <w:noProof/>
                <w:webHidden/>
              </w:rPr>
              <w:instrText xml:space="preserve"> PAGEREF _Toc519951706 \h </w:instrText>
            </w:r>
            <w:r w:rsidR="00D31D42">
              <w:rPr>
                <w:noProof/>
                <w:webHidden/>
              </w:rPr>
            </w:r>
            <w:r w:rsidR="00D31D42">
              <w:rPr>
                <w:noProof/>
                <w:webHidden/>
              </w:rPr>
              <w:fldChar w:fldCharType="separate"/>
            </w:r>
            <w:r w:rsidR="005B5AFE">
              <w:rPr>
                <w:noProof/>
                <w:webHidden/>
              </w:rPr>
              <w:t>6</w:t>
            </w:r>
            <w:r w:rsidR="00D31D42">
              <w:rPr>
                <w:noProof/>
                <w:webHidden/>
              </w:rPr>
              <w:fldChar w:fldCharType="end"/>
            </w:r>
          </w:hyperlink>
        </w:p>
        <w:p w:rsidR="00D31D42" w:rsidRDefault="00E34791">
          <w:pPr>
            <w:pStyle w:val="Verzeichnis2"/>
            <w:tabs>
              <w:tab w:val="right" w:leader="dot" w:pos="9056"/>
            </w:tabs>
            <w:rPr>
              <w:i w:val="0"/>
              <w:iCs w:val="0"/>
              <w:noProof/>
              <w:sz w:val="24"/>
              <w:szCs w:val="24"/>
              <w:lang w:eastAsia="de-DE"/>
            </w:rPr>
          </w:pPr>
          <w:hyperlink w:anchor="_Toc519951707" w:history="1">
            <w:r w:rsidR="00D31D42" w:rsidRPr="009B60A2">
              <w:rPr>
                <w:rStyle w:val="Hyperlink"/>
                <w:noProof/>
                <w:lang w:eastAsia="de-DE"/>
              </w:rPr>
              <w:t>MATERIALIEN</w:t>
            </w:r>
            <w:r w:rsidR="00D31D42">
              <w:rPr>
                <w:noProof/>
                <w:webHidden/>
              </w:rPr>
              <w:tab/>
            </w:r>
            <w:r w:rsidR="00D31D42">
              <w:rPr>
                <w:noProof/>
                <w:webHidden/>
              </w:rPr>
              <w:fldChar w:fldCharType="begin"/>
            </w:r>
            <w:r w:rsidR="00D31D42">
              <w:rPr>
                <w:noProof/>
                <w:webHidden/>
              </w:rPr>
              <w:instrText xml:space="preserve"> PAGEREF _Toc519951707 \h </w:instrText>
            </w:r>
            <w:r w:rsidR="00D31D42">
              <w:rPr>
                <w:noProof/>
                <w:webHidden/>
              </w:rPr>
            </w:r>
            <w:r w:rsidR="00D31D42">
              <w:rPr>
                <w:noProof/>
                <w:webHidden/>
              </w:rPr>
              <w:fldChar w:fldCharType="separate"/>
            </w:r>
            <w:r w:rsidR="005B5AFE">
              <w:rPr>
                <w:noProof/>
                <w:webHidden/>
              </w:rPr>
              <w:t>7</w:t>
            </w:r>
            <w:r w:rsidR="00D31D42">
              <w:rPr>
                <w:noProof/>
                <w:webHidden/>
              </w:rPr>
              <w:fldChar w:fldCharType="end"/>
            </w:r>
          </w:hyperlink>
        </w:p>
        <w:p w:rsidR="00D31D42" w:rsidRDefault="00E34791">
          <w:pPr>
            <w:pStyle w:val="Verzeichnis2"/>
            <w:tabs>
              <w:tab w:val="right" w:leader="dot" w:pos="9056"/>
            </w:tabs>
            <w:rPr>
              <w:i w:val="0"/>
              <w:iCs w:val="0"/>
              <w:noProof/>
              <w:sz w:val="24"/>
              <w:szCs w:val="24"/>
              <w:lang w:eastAsia="de-DE"/>
            </w:rPr>
          </w:pPr>
          <w:hyperlink w:anchor="_Toc519951708" w:history="1">
            <w:r w:rsidR="00D31D42" w:rsidRPr="009B60A2">
              <w:rPr>
                <w:rStyle w:val="Hyperlink"/>
                <w:rFonts w:eastAsia="Times New Roman"/>
                <w:noProof/>
                <w:lang w:eastAsia="de-DE"/>
              </w:rPr>
              <w:t>Kurze Einführung in die Inline-Holographie (Vorbereitung für CAD)</w:t>
            </w:r>
            <w:r w:rsidR="00D31D42">
              <w:rPr>
                <w:noProof/>
                <w:webHidden/>
              </w:rPr>
              <w:tab/>
            </w:r>
            <w:r w:rsidR="00D31D42">
              <w:rPr>
                <w:noProof/>
                <w:webHidden/>
              </w:rPr>
              <w:fldChar w:fldCharType="begin"/>
            </w:r>
            <w:r w:rsidR="00D31D42">
              <w:rPr>
                <w:noProof/>
                <w:webHidden/>
              </w:rPr>
              <w:instrText xml:space="preserve"> PAGEREF _Toc519951708 \h </w:instrText>
            </w:r>
            <w:r w:rsidR="00D31D42">
              <w:rPr>
                <w:noProof/>
                <w:webHidden/>
              </w:rPr>
              <w:fldChar w:fldCharType="separate"/>
            </w:r>
            <w:r w:rsidR="005B5AFE">
              <w:rPr>
                <w:b/>
                <w:bCs/>
                <w:noProof/>
                <w:webHidden/>
              </w:rPr>
              <w:t>Fehler! Textmarke nicht definiert.</w:t>
            </w:r>
            <w:r w:rsidR="00D31D42">
              <w:rPr>
                <w:noProof/>
                <w:webHidden/>
              </w:rPr>
              <w:fldChar w:fldCharType="end"/>
            </w:r>
          </w:hyperlink>
        </w:p>
        <w:p w:rsidR="00D31D42" w:rsidRDefault="00E34791">
          <w:pPr>
            <w:pStyle w:val="Verzeichnis2"/>
            <w:tabs>
              <w:tab w:val="right" w:leader="dot" w:pos="9056"/>
            </w:tabs>
            <w:rPr>
              <w:i w:val="0"/>
              <w:iCs w:val="0"/>
              <w:noProof/>
              <w:sz w:val="24"/>
              <w:szCs w:val="24"/>
              <w:lang w:eastAsia="de-DE"/>
            </w:rPr>
          </w:pPr>
          <w:hyperlink w:anchor="_Toc519951709" w:history="1">
            <w:r w:rsidR="00D31D42" w:rsidRPr="009B60A2">
              <w:rPr>
                <w:rStyle w:val="Hyperlink"/>
                <w:rFonts w:eastAsia="Times New Roman"/>
                <w:noProof/>
                <w:lang w:eastAsia="de-DE"/>
              </w:rPr>
              <w:t>Konzeptionalisierung</w:t>
            </w:r>
            <w:r w:rsidR="00D31D42">
              <w:rPr>
                <w:noProof/>
                <w:webHidden/>
              </w:rPr>
              <w:tab/>
            </w:r>
            <w:r w:rsidR="00D31D42">
              <w:rPr>
                <w:noProof/>
                <w:webHidden/>
              </w:rPr>
              <w:fldChar w:fldCharType="begin"/>
            </w:r>
            <w:r w:rsidR="00D31D42">
              <w:rPr>
                <w:noProof/>
                <w:webHidden/>
              </w:rPr>
              <w:instrText xml:space="preserve"> PAGEREF _Toc519951709 \h </w:instrText>
            </w:r>
            <w:r w:rsidR="00D31D42">
              <w:rPr>
                <w:noProof/>
                <w:webHidden/>
              </w:rPr>
              <w:fldChar w:fldCharType="separate"/>
            </w:r>
            <w:r w:rsidR="005B5AFE">
              <w:rPr>
                <w:b/>
                <w:bCs/>
                <w:noProof/>
                <w:webHidden/>
              </w:rPr>
              <w:t>Fehler! Textmarke nicht definiert.</w:t>
            </w:r>
            <w:r w:rsidR="00D31D42">
              <w:rPr>
                <w:noProof/>
                <w:webHidden/>
              </w:rPr>
              <w:fldChar w:fldCharType="end"/>
            </w:r>
          </w:hyperlink>
        </w:p>
        <w:p w:rsidR="00D31D42" w:rsidRDefault="00E34791">
          <w:pPr>
            <w:pStyle w:val="Verzeichnis2"/>
            <w:tabs>
              <w:tab w:val="right" w:leader="dot" w:pos="9056"/>
            </w:tabs>
            <w:rPr>
              <w:i w:val="0"/>
              <w:iCs w:val="0"/>
              <w:noProof/>
              <w:sz w:val="24"/>
              <w:szCs w:val="24"/>
              <w:lang w:eastAsia="de-DE"/>
            </w:rPr>
          </w:pPr>
          <w:hyperlink w:anchor="_Toc519951710" w:history="1">
            <w:r w:rsidR="00D31D42" w:rsidRPr="009B60A2">
              <w:rPr>
                <w:rStyle w:val="Hyperlink"/>
                <w:rFonts w:eastAsia="Times New Roman"/>
                <w:noProof/>
                <w:lang w:val="en-US" w:eastAsia="de-DE"/>
              </w:rPr>
              <w:t>Anfertigen des Pinholes</w:t>
            </w:r>
            <w:r w:rsidR="00D31D42">
              <w:rPr>
                <w:noProof/>
                <w:webHidden/>
              </w:rPr>
              <w:tab/>
            </w:r>
            <w:r w:rsidR="00D31D42">
              <w:rPr>
                <w:noProof/>
                <w:webHidden/>
              </w:rPr>
              <w:fldChar w:fldCharType="begin"/>
            </w:r>
            <w:r w:rsidR="00D31D42">
              <w:rPr>
                <w:noProof/>
                <w:webHidden/>
              </w:rPr>
              <w:instrText xml:space="preserve"> PAGEREF _Toc519951710 \h </w:instrText>
            </w:r>
            <w:r w:rsidR="00D31D42">
              <w:rPr>
                <w:noProof/>
                <w:webHidden/>
              </w:rPr>
              <w:fldChar w:fldCharType="separate"/>
            </w:r>
            <w:r w:rsidR="005B5AFE">
              <w:rPr>
                <w:b/>
                <w:bCs/>
                <w:noProof/>
                <w:webHidden/>
              </w:rPr>
              <w:t>Fehler! Textmarke nicht definiert.</w:t>
            </w:r>
            <w:r w:rsidR="00D31D42">
              <w:rPr>
                <w:noProof/>
                <w:webHidden/>
              </w:rPr>
              <w:fldChar w:fldCharType="end"/>
            </w:r>
          </w:hyperlink>
        </w:p>
        <w:p w:rsidR="00D31D42" w:rsidRDefault="00E34791">
          <w:pPr>
            <w:pStyle w:val="Verzeichnis2"/>
            <w:tabs>
              <w:tab w:val="right" w:leader="dot" w:pos="9056"/>
            </w:tabs>
            <w:rPr>
              <w:i w:val="0"/>
              <w:iCs w:val="0"/>
              <w:noProof/>
              <w:sz w:val="24"/>
              <w:szCs w:val="24"/>
              <w:lang w:eastAsia="de-DE"/>
            </w:rPr>
          </w:pPr>
          <w:hyperlink w:anchor="_Toc519951711" w:history="1">
            <w:r w:rsidR="00D31D42" w:rsidRPr="009B60A2">
              <w:rPr>
                <w:rStyle w:val="Hyperlink"/>
                <w:rFonts w:eastAsia="Times New Roman"/>
                <w:noProof/>
                <w:lang w:eastAsia="de-DE"/>
              </w:rPr>
              <w:t>Konstruktion der 3D Teile mit Tinkercad</w:t>
            </w:r>
            <w:r w:rsidR="00D31D42">
              <w:rPr>
                <w:noProof/>
                <w:webHidden/>
              </w:rPr>
              <w:tab/>
            </w:r>
            <w:r w:rsidR="00D31D42">
              <w:rPr>
                <w:noProof/>
                <w:webHidden/>
              </w:rPr>
              <w:fldChar w:fldCharType="begin"/>
            </w:r>
            <w:r w:rsidR="00D31D42">
              <w:rPr>
                <w:noProof/>
                <w:webHidden/>
              </w:rPr>
              <w:instrText xml:space="preserve"> PAGEREF _Toc519951711 \h </w:instrText>
            </w:r>
            <w:r w:rsidR="00D31D42">
              <w:rPr>
                <w:noProof/>
                <w:webHidden/>
              </w:rPr>
            </w:r>
            <w:r w:rsidR="00D31D42">
              <w:rPr>
                <w:noProof/>
                <w:webHidden/>
              </w:rPr>
              <w:fldChar w:fldCharType="separate"/>
            </w:r>
            <w:r w:rsidR="005B5AFE">
              <w:rPr>
                <w:noProof/>
                <w:webHidden/>
              </w:rPr>
              <w:t>10</w:t>
            </w:r>
            <w:r w:rsidR="00D31D42">
              <w:rPr>
                <w:noProof/>
                <w:webHidden/>
              </w:rPr>
              <w:fldChar w:fldCharType="end"/>
            </w:r>
          </w:hyperlink>
        </w:p>
        <w:p w:rsidR="00D31D42" w:rsidRDefault="00E34791">
          <w:pPr>
            <w:pStyle w:val="Verzeichnis3"/>
            <w:tabs>
              <w:tab w:val="right" w:leader="dot" w:pos="9056"/>
            </w:tabs>
            <w:rPr>
              <w:noProof/>
              <w:sz w:val="24"/>
              <w:szCs w:val="24"/>
              <w:lang w:eastAsia="de-DE"/>
            </w:rPr>
          </w:pPr>
          <w:hyperlink w:anchor="_Toc519951712" w:history="1">
            <w:r w:rsidR="00D31D42" w:rsidRPr="009B60A2">
              <w:rPr>
                <w:rStyle w:val="Hyperlink"/>
                <w:noProof/>
                <w:lang w:eastAsia="de-DE"/>
              </w:rPr>
              <w:t>Pinhole-Adapter</w:t>
            </w:r>
            <w:r w:rsidR="00D31D42">
              <w:rPr>
                <w:noProof/>
                <w:webHidden/>
              </w:rPr>
              <w:tab/>
            </w:r>
            <w:r w:rsidR="00D31D42">
              <w:rPr>
                <w:noProof/>
                <w:webHidden/>
              </w:rPr>
              <w:fldChar w:fldCharType="begin"/>
            </w:r>
            <w:r w:rsidR="00D31D42">
              <w:rPr>
                <w:noProof/>
                <w:webHidden/>
              </w:rPr>
              <w:instrText xml:space="preserve"> PAGEREF _Toc519951712 \h </w:instrText>
            </w:r>
            <w:r w:rsidR="00D31D42">
              <w:rPr>
                <w:noProof/>
                <w:webHidden/>
              </w:rPr>
            </w:r>
            <w:r w:rsidR="00D31D42">
              <w:rPr>
                <w:noProof/>
                <w:webHidden/>
              </w:rPr>
              <w:fldChar w:fldCharType="separate"/>
            </w:r>
            <w:r w:rsidR="005B5AFE">
              <w:rPr>
                <w:noProof/>
                <w:webHidden/>
              </w:rPr>
              <w:t>11</w:t>
            </w:r>
            <w:r w:rsidR="00D31D42">
              <w:rPr>
                <w:noProof/>
                <w:webHidden/>
              </w:rPr>
              <w:fldChar w:fldCharType="end"/>
            </w:r>
          </w:hyperlink>
        </w:p>
        <w:p w:rsidR="00D31D42" w:rsidRDefault="00E34791">
          <w:pPr>
            <w:pStyle w:val="Verzeichnis3"/>
            <w:tabs>
              <w:tab w:val="right" w:leader="dot" w:pos="9056"/>
            </w:tabs>
            <w:rPr>
              <w:noProof/>
              <w:sz w:val="24"/>
              <w:szCs w:val="24"/>
              <w:lang w:eastAsia="de-DE"/>
            </w:rPr>
          </w:pPr>
          <w:hyperlink w:anchor="_Toc519951713" w:history="1">
            <w:r w:rsidR="00D31D42" w:rsidRPr="009B60A2">
              <w:rPr>
                <w:rStyle w:val="Hyperlink"/>
                <w:noProof/>
                <w:lang w:eastAsia="de-DE"/>
              </w:rPr>
              <w:t>LED-Adapter</w:t>
            </w:r>
            <w:r w:rsidR="00D31D42">
              <w:rPr>
                <w:noProof/>
                <w:webHidden/>
              </w:rPr>
              <w:tab/>
            </w:r>
            <w:r w:rsidR="00D31D42">
              <w:rPr>
                <w:noProof/>
                <w:webHidden/>
              </w:rPr>
              <w:fldChar w:fldCharType="begin"/>
            </w:r>
            <w:r w:rsidR="00D31D42">
              <w:rPr>
                <w:noProof/>
                <w:webHidden/>
              </w:rPr>
              <w:instrText xml:space="preserve"> PAGEREF _Toc519951713 \h </w:instrText>
            </w:r>
            <w:r w:rsidR="00D31D42">
              <w:rPr>
                <w:noProof/>
                <w:webHidden/>
              </w:rPr>
              <w:fldChar w:fldCharType="separate"/>
            </w:r>
            <w:r w:rsidR="005B5AFE">
              <w:rPr>
                <w:b/>
                <w:bCs/>
                <w:noProof/>
                <w:webHidden/>
              </w:rPr>
              <w:t>Fehler! Textmarke nicht definiert.</w:t>
            </w:r>
            <w:r w:rsidR="00D31D42">
              <w:rPr>
                <w:noProof/>
                <w:webHidden/>
              </w:rPr>
              <w:fldChar w:fldCharType="end"/>
            </w:r>
          </w:hyperlink>
        </w:p>
        <w:p w:rsidR="00D31D42" w:rsidRDefault="00E34791">
          <w:pPr>
            <w:pStyle w:val="Verzeichnis1"/>
            <w:tabs>
              <w:tab w:val="right" w:leader="dot" w:pos="9056"/>
            </w:tabs>
            <w:rPr>
              <w:b w:val="0"/>
              <w:bCs w:val="0"/>
              <w:noProof/>
              <w:sz w:val="24"/>
              <w:szCs w:val="24"/>
              <w:lang w:eastAsia="de-DE"/>
            </w:rPr>
          </w:pPr>
          <w:hyperlink w:anchor="_Toc519951714" w:history="1">
            <w:r w:rsidR="00D31D42" w:rsidRPr="009B60A2">
              <w:rPr>
                <w:rStyle w:val="Hyperlink"/>
                <w:rFonts w:eastAsia="Times New Roman"/>
                <w:noProof/>
                <w:lang w:eastAsia="de-DE"/>
              </w:rPr>
              <w:t>Theorie Teil</w:t>
            </w:r>
            <w:r w:rsidR="00D31D42">
              <w:rPr>
                <w:noProof/>
                <w:webHidden/>
              </w:rPr>
              <w:tab/>
            </w:r>
            <w:r w:rsidR="00D31D42">
              <w:rPr>
                <w:noProof/>
                <w:webHidden/>
              </w:rPr>
              <w:fldChar w:fldCharType="begin"/>
            </w:r>
            <w:r w:rsidR="00D31D42">
              <w:rPr>
                <w:noProof/>
                <w:webHidden/>
              </w:rPr>
              <w:instrText xml:space="preserve"> PAGEREF _Toc519951714 \h </w:instrText>
            </w:r>
            <w:r w:rsidR="00D31D42">
              <w:rPr>
                <w:noProof/>
                <w:webHidden/>
              </w:rPr>
            </w:r>
            <w:r w:rsidR="00D31D42">
              <w:rPr>
                <w:noProof/>
                <w:webHidden/>
              </w:rPr>
              <w:fldChar w:fldCharType="separate"/>
            </w:r>
            <w:r w:rsidR="005B5AFE">
              <w:rPr>
                <w:noProof/>
                <w:webHidden/>
              </w:rPr>
              <w:t>17</w:t>
            </w:r>
            <w:r w:rsidR="00D31D42">
              <w:rPr>
                <w:noProof/>
                <w:webHidden/>
              </w:rPr>
              <w:fldChar w:fldCharType="end"/>
            </w:r>
          </w:hyperlink>
        </w:p>
        <w:p w:rsidR="00D31D42" w:rsidRDefault="00E34791">
          <w:pPr>
            <w:pStyle w:val="Verzeichnis2"/>
            <w:tabs>
              <w:tab w:val="right" w:leader="dot" w:pos="9056"/>
            </w:tabs>
            <w:rPr>
              <w:i w:val="0"/>
              <w:iCs w:val="0"/>
              <w:noProof/>
              <w:sz w:val="24"/>
              <w:szCs w:val="24"/>
              <w:lang w:eastAsia="de-DE"/>
            </w:rPr>
          </w:pPr>
          <w:hyperlink w:anchor="_Toc519951715" w:history="1">
            <w:r w:rsidR="00D31D42" w:rsidRPr="009B60A2">
              <w:rPr>
                <w:rStyle w:val="Hyperlink"/>
                <w:rFonts w:eastAsia="Times New Roman"/>
                <w:noProof/>
                <w:lang w:eastAsia="de-DE"/>
              </w:rPr>
              <w:t>Was ist licht?</w:t>
            </w:r>
            <w:r w:rsidR="00D31D42">
              <w:rPr>
                <w:noProof/>
                <w:webHidden/>
              </w:rPr>
              <w:tab/>
            </w:r>
            <w:r w:rsidR="00D31D42">
              <w:rPr>
                <w:noProof/>
                <w:webHidden/>
              </w:rPr>
              <w:fldChar w:fldCharType="begin"/>
            </w:r>
            <w:r w:rsidR="00D31D42">
              <w:rPr>
                <w:noProof/>
                <w:webHidden/>
              </w:rPr>
              <w:instrText xml:space="preserve"> PAGEREF _Toc519951715 \h </w:instrText>
            </w:r>
            <w:r w:rsidR="00D31D42">
              <w:rPr>
                <w:noProof/>
                <w:webHidden/>
              </w:rPr>
            </w:r>
            <w:r w:rsidR="00D31D42">
              <w:rPr>
                <w:noProof/>
                <w:webHidden/>
              </w:rPr>
              <w:fldChar w:fldCharType="separate"/>
            </w:r>
            <w:r w:rsidR="005B5AFE">
              <w:rPr>
                <w:noProof/>
                <w:webHidden/>
              </w:rPr>
              <w:t>17</w:t>
            </w:r>
            <w:r w:rsidR="00D31D42">
              <w:rPr>
                <w:noProof/>
                <w:webHidden/>
              </w:rPr>
              <w:fldChar w:fldCharType="end"/>
            </w:r>
          </w:hyperlink>
        </w:p>
        <w:p w:rsidR="00D31D42" w:rsidRDefault="00E34791">
          <w:pPr>
            <w:pStyle w:val="Verzeichnis2"/>
            <w:tabs>
              <w:tab w:val="right" w:leader="dot" w:pos="9056"/>
            </w:tabs>
            <w:rPr>
              <w:i w:val="0"/>
              <w:iCs w:val="0"/>
              <w:noProof/>
              <w:sz w:val="24"/>
              <w:szCs w:val="24"/>
              <w:lang w:eastAsia="de-DE"/>
            </w:rPr>
          </w:pPr>
          <w:hyperlink w:anchor="_Toc519951716" w:history="1">
            <w:r w:rsidR="00D31D42" w:rsidRPr="009B60A2">
              <w:rPr>
                <w:rStyle w:val="Hyperlink"/>
                <w:noProof/>
                <w:lang w:eastAsia="de-DE"/>
              </w:rPr>
              <w:t>Was ist Interferenz / Kohärenz?</w:t>
            </w:r>
            <w:r w:rsidR="00D31D42">
              <w:rPr>
                <w:noProof/>
                <w:webHidden/>
              </w:rPr>
              <w:tab/>
            </w:r>
            <w:r w:rsidR="00D31D42">
              <w:rPr>
                <w:noProof/>
                <w:webHidden/>
              </w:rPr>
              <w:fldChar w:fldCharType="begin"/>
            </w:r>
            <w:r w:rsidR="00D31D42">
              <w:rPr>
                <w:noProof/>
                <w:webHidden/>
              </w:rPr>
              <w:instrText xml:space="preserve"> PAGEREF _Toc519951716 \h </w:instrText>
            </w:r>
            <w:r w:rsidR="00D31D42">
              <w:rPr>
                <w:noProof/>
                <w:webHidden/>
              </w:rPr>
            </w:r>
            <w:r w:rsidR="00D31D42">
              <w:rPr>
                <w:noProof/>
                <w:webHidden/>
              </w:rPr>
              <w:fldChar w:fldCharType="separate"/>
            </w:r>
            <w:r w:rsidR="005B5AFE">
              <w:rPr>
                <w:noProof/>
                <w:webHidden/>
              </w:rPr>
              <w:t>17</w:t>
            </w:r>
            <w:r w:rsidR="00D31D42">
              <w:rPr>
                <w:noProof/>
                <w:webHidden/>
              </w:rPr>
              <w:fldChar w:fldCharType="end"/>
            </w:r>
          </w:hyperlink>
        </w:p>
        <w:p w:rsidR="00D31D42" w:rsidRDefault="00E34791">
          <w:pPr>
            <w:pStyle w:val="Verzeichnis2"/>
            <w:tabs>
              <w:tab w:val="right" w:leader="dot" w:pos="9056"/>
            </w:tabs>
            <w:rPr>
              <w:i w:val="0"/>
              <w:iCs w:val="0"/>
              <w:noProof/>
              <w:sz w:val="24"/>
              <w:szCs w:val="24"/>
              <w:lang w:eastAsia="de-DE"/>
            </w:rPr>
          </w:pPr>
          <w:hyperlink w:anchor="_Toc519951717" w:history="1">
            <w:r w:rsidR="00D31D42" w:rsidRPr="009B60A2">
              <w:rPr>
                <w:rStyle w:val="Hyperlink"/>
                <w:noProof/>
                <w:lang w:eastAsia="de-DE"/>
              </w:rPr>
              <w:t>Holographie</w:t>
            </w:r>
            <w:r w:rsidR="00D31D42">
              <w:rPr>
                <w:noProof/>
                <w:webHidden/>
              </w:rPr>
              <w:tab/>
            </w:r>
            <w:r w:rsidR="00D31D42">
              <w:rPr>
                <w:noProof/>
                <w:webHidden/>
              </w:rPr>
              <w:fldChar w:fldCharType="begin"/>
            </w:r>
            <w:r w:rsidR="00D31D42">
              <w:rPr>
                <w:noProof/>
                <w:webHidden/>
              </w:rPr>
              <w:instrText xml:space="preserve"> PAGEREF _Toc519951717 \h </w:instrText>
            </w:r>
            <w:r w:rsidR="00D31D42">
              <w:rPr>
                <w:noProof/>
                <w:webHidden/>
              </w:rPr>
            </w:r>
            <w:r w:rsidR="00D31D42">
              <w:rPr>
                <w:noProof/>
                <w:webHidden/>
              </w:rPr>
              <w:fldChar w:fldCharType="separate"/>
            </w:r>
            <w:r w:rsidR="005B5AFE">
              <w:rPr>
                <w:noProof/>
                <w:webHidden/>
              </w:rPr>
              <w:t>18</w:t>
            </w:r>
            <w:r w:rsidR="00D31D42">
              <w:rPr>
                <w:noProof/>
                <w:webHidden/>
              </w:rPr>
              <w:fldChar w:fldCharType="end"/>
            </w:r>
          </w:hyperlink>
        </w:p>
        <w:p w:rsidR="00D31D42" w:rsidRDefault="00E34791">
          <w:pPr>
            <w:pStyle w:val="Verzeichnis2"/>
            <w:tabs>
              <w:tab w:val="right" w:leader="dot" w:pos="9056"/>
            </w:tabs>
            <w:rPr>
              <w:i w:val="0"/>
              <w:iCs w:val="0"/>
              <w:noProof/>
              <w:sz w:val="24"/>
              <w:szCs w:val="24"/>
              <w:lang w:eastAsia="de-DE"/>
            </w:rPr>
          </w:pPr>
          <w:hyperlink w:anchor="_Toc519951718" w:history="1">
            <w:r w:rsidR="00D31D42" w:rsidRPr="009B60A2">
              <w:rPr>
                <w:rStyle w:val="Hyperlink"/>
                <w:noProof/>
                <w:lang w:eastAsia="de-DE"/>
              </w:rPr>
              <w:t>Theorie</w:t>
            </w:r>
            <w:r w:rsidR="00D31D42">
              <w:rPr>
                <w:noProof/>
                <w:webHidden/>
              </w:rPr>
              <w:tab/>
            </w:r>
            <w:r w:rsidR="00D31D42">
              <w:rPr>
                <w:noProof/>
                <w:webHidden/>
              </w:rPr>
              <w:fldChar w:fldCharType="begin"/>
            </w:r>
            <w:r w:rsidR="00D31D42">
              <w:rPr>
                <w:noProof/>
                <w:webHidden/>
              </w:rPr>
              <w:instrText xml:space="preserve"> PAGEREF _Toc519951718 \h </w:instrText>
            </w:r>
            <w:r w:rsidR="00D31D42">
              <w:rPr>
                <w:noProof/>
                <w:webHidden/>
              </w:rPr>
            </w:r>
            <w:r w:rsidR="00D31D42">
              <w:rPr>
                <w:noProof/>
                <w:webHidden/>
              </w:rPr>
              <w:fldChar w:fldCharType="separate"/>
            </w:r>
            <w:r w:rsidR="005B5AFE">
              <w:rPr>
                <w:noProof/>
                <w:webHidden/>
              </w:rPr>
              <w:t>19</w:t>
            </w:r>
            <w:r w:rsidR="00D31D42">
              <w:rPr>
                <w:noProof/>
                <w:webHidden/>
              </w:rPr>
              <w:fldChar w:fldCharType="end"/>
            </w:r>
          </w:hyperlink>
        </w:p>
        <w:p w:rsidR="00D31D42" w:rsidRDefault="00E34791">
          <w:pPr>
            <w:pStyle w:val="Verzeichnis2"/>
            <w:tabs>
              <w:tab w:val="right" w:leader="dot" w:pos="9056"/>
            </w:tabs>
            <w:rPr>
              <w:i w:val="0"/>
              <w:iCs w:val="0"/>
              <w:noProof/>
              <w:sz w:val="24"/>
              <w:szCs w:val="24"/>
              <w:lang w:eastAsia="de-DE"/>
            </w:rPr>
          </w:pPr>
          <w:hyperlink w:anchor="_Toc519951719" w:history="1">
            <w:r w:rsidR="00D31D42" w:rsidRPr="009B60A2">
              <w:rPr>
                <w:rStyle w:val="Hyperlink"/>
                <w:noProof/>
              </w:rPr>
              <w:t>Kohärenz</w:t>
            </w:r>
            <w:r w:rsidR="00D31D42">
              <w:rPr>
                <w:noProof/>
                <w:webHidden/>
              </w:rPr>
              <w:tab/>
            </w:r>
            <w:r w:rsidR="00D31D42">
              <w:rPr>
                <w:noProof/>
                <w:webHidden/>
              </w:rPr>
              <w:fldChar w:fldCharType="begin"/>
            </w:r>
            <w:r w:rsidR="00D31D42">
              <w:rPr>
                <w:noProof/>
                <w:webHidden/>
              </w:rPr>
              <w:instrText xml:space="preserve"> PAGEREF _Toc519951719 \h </w:instrText>
            </w:r>
            <w:r w:rsidR="00D31D42">
              <w:rPr>
                <w:noProof/>
                <w:webHidden/>
              </w:rPr>
            </w:r>
            <w:r w:rsidR="00D31D42">
              <w:rPr>
                <w:noProof/>
                <w:webHidden/>
              </w:rPr>
              <w:fldChar w:fldCharType="separate"/>
            </w:r>
            <w:r w:rsidR="005B5AFE">
              <w:rPr>
                <w:noProof/>
                <w:webHidden/>
              </w:rPr>
              <w:t>17</w:t>
            </w:r>
            <w:r w:rsidR="00D31D42">
              <w:rPr>
                <w:noProof/>
                <w:webHidden/>
              </w:rPr>
              <w:fldChar w:fldCharType="end"/>
            </w:r>
          </w:hyperlink>
        </w:p>
        <w:p w:rsidR="00D31D42" w:rsidRDefault="00E34791">
          <w:pPr>
            <w:pStyle w:val="Verzeichnis3"/>
            <w:tabs>
              <w:tab w:val="right" w:leader="dot" w:pos="9056"/>
            </w:tabs>
            <w:rPr>
              <w:noProof/>
              <w:sz w:val="24"/>
              <w:szCs w:val="24"/>
              <w:lang w:eastAsia="de-DE"/>
            </w:rPr>
          </w:pPr>
          <w:hyperlink w:anchor="_Toc519951720" w:history="1">
            <w:r w:rsidR="00D31D42" w:rsidRPr="009B60A2">
              <w:rPr>
                <w:rStyle w:val="Hyperlink"/>
                <w:noProof/>
              </w:rPr>
              <w:t>Räumliche Kohärenz</w:t>
            </w:r>
            <w:r w:rsidR="00D31D42">
              <w:rPr>
                <w:noProof/>
                <w:webHidden/>
              </w:rPr>
              <w:tab/>
            </w:r>
            <w:r w:rsidR="00D31D42">
              <w:rPr>
                <w:noProof/>
                <w:webHidden/>
              </w:rPr>
              <w:fldChar w:fldCharType="begin"/>
            </w:r>
            <w:r w:rsidR="00D31D42">
              <w:rPr>
                <w:noProof/>
                <w:webHidden/>
              </w:rPr>
              <w:instrText xml:space="preserve"> PAGEREF _Toc519951720 \h </w:instrText>
            </w:r>
            <w:r w:rsidR="00D31D42">
              <w:rPr>
                <w:noProof/>
                <w:webHidden/>
              </w:rPr>
            </w:r>
            <w:r w:rsidR="00D31D42">
              <w:rPr>
                <w:noProof/>
                <w:webHidden/>
              </w:rPr>
              <w:fldChar w:fldCharType="separate"/>
            </w:r>
            <w:r w:rsidR="005B5AFE">
              <w:rPr>
                <w:noProof/>
                <w:webHidden/>
              </w:rPr>
              <w:t>17</w:t>
            </w:r>
            <w:r w:rsidR="00D31D42">
              <w:rPr>
                <w:noProof/>
                <w:webHidden/>
              </w:rPr>
              <w:fldChar w:fldCharType="end"/>
            </w:r>
          </w:hyperlink>
        </w:p>
        <w:p w:rsidR="00D31D42" w:rsidRDefault="00E34791">
          <w:pPr>
            <w:pStyle w:val="Verzeichnis1"/>
            <w:tabs>
              <w:tab w:val="right" w:leader="dot" w:pos="9056"/>
            </w:tabs>
            <w:rPr>
              <w:b w:val="0"/>
              <w:bCs w:val="0"/>
              <w:noProof/>
              <w:sz w:val="24"/>
              <w:szCs w:val="24"/>
              <w:lang w:eastAsia="de-DE"/>
            </w:rPr>
          </w:pPr>
          <w:hyperlink w:anchor="_Toc519951721" w:history="1">
            <w:r w:rsidR="00D31D42" w:rsidRPr="009B60A2">
              <w:rPr>
                <w:rStyle w:val="Hyperlink"/>
                <w:noProof/>
              </w:rPr>
              <w:t>Grundlagen der Programmierung – Pytho</w:t>
            </w:r>
            <w:r w:rsidR="00D31D42">
              <w:rPr>
                <w:noProof/>
                <w:webHidden/>
              </w:rPr>
              <w:tab/>
            </w:r>
            <w:r w:rsidR="00D31D42">
              <w:rPr>
                <w:noProof/>
                <w:webHidden/>
              </w:rPr>
              <w:fldChar w:fldCharType="begin"/>
            </w:r>
            <w:r w:rsidR="00D31D42">
              <w:rPr>
                <w:noProof/>
                <w:webHidden/>
              </w:rPr>
              <w:instrText xml:space="preserve"> PAGEREF _Toc519951721 \h </w:instrText>
            </w:r>
            <w:r w:rsidR="00D31D42">
              <w:rPr>
                <w:noProof/>
                <w:webHidden/>
              </w:rPr>
              <w:fldChar w:fldCharType="separate"/>
            </w:r>
            <w:r w:rsidR="005B5AFE">
              <w:rPr>
                <w:b w:val="0"/>
                <w:bCs w:val="0"/>
                <w:noProof/>
                <w:webHidden/>
              </w:rPr>
              <w:t>Fehler! Textmarke nicht definiert.</w:t>
            </w:r>
            <w:r w:rsidR="00D31D42">
              <w:rPr>
                <w:noProof/>
                <w:webHidden/>
              </w:rPr>
              <w:fldChar w:fldCharType="end"/>
            </w:r>
          </w:hyperlink>
        </w:p>
        <w:p w:rsidR="00D31D42" w:rsidRDefault="00E34791">
          <w:pPr>
            <w:pStyle w:val="Verzeichnis2"/>
            <w:tabs>
              <w:tab w:val="right" w:leader="dot" w:pos="9056"/>
            </w:tabs>
            <w:rPr>
              <w:i w:val="0"/>
              <w:iCs w:val="0"/>
              <w:noProof/>
              <w:sz w:val="24"/>
              <w:szCs w:val="24"/>
              <w:lang w:eastAsia="de-DE"/>
            </w:rPr>
          </w:pPr>
          <w:hyperlink w:anchor="_Toc519951722" w:history="1">
            <w:r w:rsidR="00D31D42" w:rsidRPr="009B60A2">
              <w:rPr>
                <w:rStyle w:val="Hyperlink"/>
                <w:noProof/>
              </w:rPr>
              <w:t>Was ist Python?</w:t>
            </w:r>
            <w:r w:rsidR="00D31D42">
              <w:rPr>
                <w:noProof/>
                <w:webHidden/>
              </w:rPr>
              <w:tab/>
            </w:r>
            <w:r w:rsidR="00D31D42">
              <w:rPr>
                <w:noProof/>
                <w:webHidden/>
              </w:rPr>
              <w:fldChar w:fldCharType="begin"/>
            </w:r>
            <w:r w:rsidR="00D31D42">
              <w:rPr>
                <w:noProof/>
                <w:webHidden/>
              </w:rPr>
              <w:instrText xml:space="preserve"> PAGEREF _Toc519951722 \h </w:instrText>
            </w:r>
            <w:r w:rsidR="00D31D42">
              <w:rPr>
                <w:noProof/>
                <w:webHidden/>
              </w:rPr>
              <w:fldChar w:fldCharType="separate"/>
            </w:r>
            <w:r w:rsidR="005B5AFE">
              <w:rPr>
                <w:b/>
                <w:bCs/>
                <w:noProof/>
                <w:webHidden/>
              </w:rPr>
              <w:t>Fehler! Textmarke nicht definiert.</w:t>
            </w:r>
            <w:r w:rsidR="00D31D42">
              <w:rPr>
                <w:noProof/>
                <w:webHidden/>
              </w:rPr>
              <w:fldChar w:fldCharType="end"/>
            </w:r>
          </w:hyperlink>
        </w:p>
        <w:p w:rsidR="00D31D42" w:rsidRDefault="00E34791">
          <w:pPr>
            <w:pStyle w:val="Verzeichnis2"/>
            <w:tabs>
              <w:tab w:val="right" w:leader="dot" w:pos="9056"/>
            </w:tabs>
            <w:rPr>
              <w:i w:val="0"/>
              <w:iCs w:val="0"/>
              <w:noProof/>
              <w:sz w:val="24"/>
              <w:szCs w:val="24"/>
              <w:lang w:eastAsia="de-DE"/>
            </w:rPr>
          </w:pPr>
          <w:hyperlink w:anchor="_Toc519951723" w:history="1">
            <w:r w:rsidR="00D31D42" w:rsidRPr="009B60A2">
              <w:rPr>
                <w:rStyle w:val="Hyperlink"/>
                <w:noProof/>
                <w:lang w:eastAsia="de-DE"/>
              </w:rPr>
              <w:t>Grundlagen zum Raspberry Pi</w:t>
            </w:r>
            <w:r w:rsidR="00D31D42">
              <w:rPr>
                <w:noProof/>
                <w:webHidden/>
              </w:rPr>
              <w:tab/>
            </w:r>
            <w:r w:rsidR="00D31D42">
              <w:rPr>
                <w:noProof/>
                <w:webHidden/>
              </w:rPr>
              <w:fldChar w:fldCharType="begin"/>
            </w:r>
            <w:r w:rsidR="00D31D42">
              <w:rPr>
                <w:noProof/>
                <w:webHidden/>
              </w:rPr>
              <w:instrText xml:space="preserve"> PAGEREF _Toc519951723 \h </w:instrText>
            </w:r>
            <w:r w:rsidR="00D31D42">
              <w:rPr>
                <w:noProof/>
                <w:webHidden/>
              </w:rPr>
              <w:fldChar w:fldCharType="separate"/>
            </w:r>
            <w:r w:rsidR="005B5AFE">
              <w:rPr>
                <w:b/>
                <w:bCs/>
                <w:noProof/>
                <w:webHidden/>
              </w:rPr>
              <w:t>Fehler! Textmarke nicht definiert.</w:t>
            </w:r>
            <w:r w:rsidR="00D31D42">
              <w:rPr>
                <w:noProof/>
                <w:webHidden/>
              </w:rPr>
              <w:fldChar w:fldCharType="end"/>
            </w:r>
          </w:hyperlink>
        </w:p>
        <w:p w:rsidR="00D31D42" w:rsidRDefault="00E34791">
          <w:pPr>
            <w:pStyle w:val="Verzeichnis2"/>
            <w:tabs>
              <w:tab w:val="left" w:pos="630"/>
              <w:tab w:val="right" w:leader="dot" w:pos="9056"/>
            </w:tabs>
            <w:rPr>
              <w:i w:val="0"/>
              <w:iCs w:val="0"/>
              <w:noProof/>
              <w:sz w:val="24"/>
              <w:szCs w:val="24"/>
              <w:lang w:eastAsia="de-DE"/>
            </w:rPr>
          </w:pPr>
          <w:hyperlink w:anchor="_Toc519951724"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Geschichte</w:t>
            </w:r>
            <w:r w:rsidR="00D31D42">
              <w:rPr>
                <w:noProof/>
                <w:webHidden/>
              </w:rPr>
              <w:tab/>
            </w:r>
            <w:r w:rsidR="00D31D42">
              <w:rPr>
                <w:noProof/>
                <w:webHidden/>
              </w:rPr>
              <w:fldChar w:fldCharType="begin"/>
            </w:r>
            <w:r w:rsidR="00D31D42">
              <w:rPr>
                <w:noProof/>
                <w:webHidden/>
              </w:rPr>
              <w:instrText xml:space="preserve"> PAGEREF _Toc519951724 \h </w:instrText>
            </w:r>
            <w:r w:rsidR="00D31D42">
              <w:rPr>
                <w:noProof/>
                <w:webHidden/>
              </w:rPr>
              <w:fldChar w:fldCharType="separate"/>
            </w:r>
            <w:r w:rsidR="005B5AFE">
              <w:rPr>
                <w:b/>
                <w:bCs/>
                <w:noProof/>
                <w:webHidden/>
              </w:rPr>
              <w:t>Fehler! Textmarke nicht definiert.</w:t>
            </w:r>
            <w:r w:rsidR="00D31D42">
              <w:rPr>
                <w:noProof/>
                <w:webHidden/>
              </w:rPr>
              <w:fldChar w:fldCharType="end"/>
            </w:r>
          </w:hyperlink>
        </w:p>
        <w:p w:rsidR="00D31D42" w:rsidRDefault="00E34791">
          <w:pPr>
            <w:pStyle w:val="Verzeichnis2"/>
            <w:tabs>
              <w:tab w:val="left" w:pos="630"/>
              <w:tab w:val="right" w:leader="dot" w:pos="9056"/>
            </w:tabs>
            <w:rPr>
              <w:i w:val="0"/>
              <w:iCs w:val="0"/>
              <w:noProof/>
              <w:sz w:val="24"/>
              <w:szCs w:val="24"/>
              <w:lang w:eastAsia="de-DE"/>
            </w:rPr>
          </w:pPr>
          <w:hyperlink w:anchor="_Toc519951725"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Was kann man damit machen?</w:t>
            </w:r>
            <w:r w:rsidR="00D31D42">
              <w:rPr>
                <w:noProof/>
                <w:webHidden/>
              </w:rPr>
              <w:tab/>
            </w:r>
            <w:r w:rsidR="00D31D42">
              <w:rPr>
                <w:noProof/>
                <w:webHidden/>
              </w:rPr>
              <w:fldChar w:fldCharType="begin"/>
            </w:r>
            <w:r w:rsidR="00D31D42">
              <w:rPr>
                <w:noProof/>
                <w:webHidden/>
              </w:rPr>
              <w:instrText xml:space="preserve"> PAGEREF _Toc519951725 \h </w:instrText>
            </w:r>
            <w:r w:rsidR="00D31D42">
              <w:rPr>
                <w:noProof/>
                <w:webHidden/>
              </w:rPr>
              <w:fldChar w:fldCharType="separate"/>
            </w:r>
            <w:r w:rsidR="005B5AFE">
              <w:rPr>
                <w:b/>
                <w:bCs/>
                <w:noProof/>
                <w:webHidden/>
              </w:rPr>
              <w:t>Fehler! Textmarke nicht definiert.</w:t>
            </w:r>
            <w:r w:rsidR="00D31D42">
              <w:rPr>
                <w:noProof/>
                <w:webHidden/>
              </w:rPr>
              <w:fldChar w:fldCharType="end"/>
            </w:r>
          </w:hyperlink>
        </w:p>
        <w:p w:rsidR="00D31D42" w:rsidRDefault="00E34791">
          <w:pPr>
            <w:pStyle w:val="Verzeichnis2"/>
            <w:tabs>
              <w:tab w:val="left" w:pos="630"/>
              <w:tab w:val="right" w:leader="dot" w:pos="9056"/>
            </w:tabs>
            <w:rPr>
              <w:i w:val="0"/>
              <w:iCs w:val="0"/>
              <w:noProof/>
              <w:sz w:val="24"/>
              <w:szCs w:val="24"/>
              <w:lang w:eastAsia="de-DE"/>
            </w:rPr>
          </w:pPr>
          <w:hyperlink w:anchor="_Toc519951726"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Kleiner Computer aber oho!</w:t>
            </w:r>
            <w:r w:rsidR="00D31D42">
              <w:rPr>
                <w:noProof/>
                <w:webHidden/>
              </w:rPr>
              <w:tab/>
            </w:r>
            <w:r w:rsidR="00D31D42">
              <w:rPr>
                <w:noProof/>
                <w:webHidden/>
              </w:rPr>
              <w:fldChar w:fldCharType="begin"/>
            </w:r>
            <w:r w:rsidR="00D31D42">
              <w:rPr>
                <w:noProof/>
                <w:webHidden/>
              </w:rPr>
              <w:instrText xml:space="preserve"> PAGEREF _Toc519951726 \h </w:instrText>
            </w:r>
            <w:r w:rsidR="00D31D42">
              <w:rPr>
                <w:noProof/>
                <w:webHidden/>
              </w:rPr>
              <w:fldChar w:fldCharType="separate"/>
            </w:r>
            <w:r w:rsidR="005B5AFE">
              <w:rPr>
                <w:b/>
                <w:bCs/>
                <w:noProof/>
                <w:webHidden/>
              </w:rPr>
              <w:t>Fehler! Textmarke nicht definiert.</w:t>
            </w:r>
            <w:r w:rsidR="00D31D42">
              <w:rPr>
                <w:noProof/>
                <w:webHidden/>
              </w:rPr>
              <w:fldChar w:fldCharType="end"/>
            </w:r>
          </w:hyperlink>
        </w:p>
        <w:p w:rsidR="00D31D42" w:rsidRDefault="00E34791">
          <w:pPr>
            <w:pStyle w:val="Verzeichnis2"/>
            <w:tabs>
              <w:tab w:val="left" w:pos="630"/>
              <w:tab w:val="right" w:leader="dot" w:pos="9056"/>
            </w:tabs>
            <w:rPr>
              <w:i w:val="0"/>
              <w:iCs w:val="0"/>
              <w:noProof/>
              <w:sz w:val="24"/>
              <w:szCs w:val="24"/>
              <w:lang w:eastAsia="de-DE"/>
            </w:rPr>
          </w:pPr>
          <w:hyperlink w:anchor="_Toc519951727"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Linux-basiert</w:t>
            </w:r>
            <w:r w:rsidR="00D31D42">
              <w:rPr>
                <w:noProof/>
                <w:webHidden/>
              </w:rPr>
              <w:tab/>
            </w:r>
            <w:r w:rsidR="00D31D42">
              <w:rPr>
                <w:noProof/>
                <w:webHidden/>
              </w:rPr>
              <w:fldChar w:fldCharType="begin"/>
            </w:r>
            <w:r w:rsidR="00D31D42">
              <w:rPr>
                <w:noProof/>
                <w:webHidden/>
              </w:rPr>
              <w:instrText xml:space="preserve"> PAGEREF _Toc519951727 \h </w:instrText>
            </w:r>
            <w:r w:rsidR="00D31D42">
              <w:rPr>
                <w:noProof/>
                <w:webHidden/>
              </w:rPr>
              <w:fldChar w:fldCharType="separate"/>
            </w:r>
            <w:r w:rsidR="005B5AFE">
              <w:rPr>
                <w:b/>
                <w:bCs/>
                <w:noProof/>
                <w:webHidden/>
              </w:rPr>
              <w:t>Fehler! Textmarke nicht definiert.</w:t>
            </w:r>
            <w:r w:rsidR="00D31D42">
              <w:rPr>
                <w:noProof/>
                <w:webHidden/>
              </w:rPr>
              <w:fldChar w:fldCharType="end"/>
            </w:r>
          </w:hyperlink>
        </w:p>
        <w:p w:rsidR="00D31D42" w:rsidRDefault="00E34791">
          <w:pPr>
            <w:pStyle w:val="Verzeichnis2"/>
            <w:tabs>
              <w:tab w:val="left" w:pos="630"/>
              <w:tab w:val="right" w:leader="dot" w:pos="9056"/>
            </w:tabs>
            <w:rPr>
              <w:i w:val="0"/>
              <w:iCs w:val="0"/>
              <w:noProof/>
              <w:sz w:val="24"/>
              <w:szCs w:val="24"/>
              <w:lang w:eastAsia="de-DE"/>
            </w:rPr>
          </w:pPr>
          <w:hyperlink w:anchor="_Toc519951728"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PiCamear, Specs</w:t>
            </w:r>
            <w:r w:rsidR="00D31D42">
              <w:rPr>
                <w:noProof/>
                <w:webHidden/>
              </w:rPr>
              <w:tab/>
            </w:r>
            <w:r w:rsidR="00D31D42">
              <w:rPr>
                <w:noProof/>
                <w:webHidden/>
              </w:rPr>
              <w:fldChar w:fldCharType="begin"/>
            </w:r>
            <w:r w:rsidR="00D31D42">
              <w:rPr>
                <w:noProof/>
                <w:webHidden/>
              </w:rPr>
              <w:instrText xml:space="preserve"> PAGEREF _Toc519951728 \h </w:instrText>
            </w:r>
            <w:r w:rsidR="00D31D42">
              <w:rPr>
                <w:noProof/>
                <w:webHidden/>
              </w:rPr>
              <w:fldChar w:fldCharType="separate"/>
            </w:r>
            <w:r w:rsidR="005B5AFE">
              <w:rPr>
                <w:b/>
                <w:bCs/>
                <w:noProof/>
                <w:webHidden/>
              </w:rPr>
              <w:t>Fehler! Textmarke nicht definiert.</w:t>
            </w:r>
            <w:r w:rsidR="00D31D42">
              <w:rPr>
                <w:noProof/>
                <w:webHidden/>
              </w:rPr>
              <w:fldChar w:fldCharType="end"/>
            </w:r>
          </w:hyperlink>
        </w:p>
        <w:p w:rsidR="00D31D42" w:rsidRDefault="00E34791">
          <w:pPr>
            <w:pStyle w:val="Verzeichnis2"/>
            <w:tabs>
              <w:tab w:val="right" w:leader="dot" w:pos="9056"/>
            </w:tabs>
            <w:rPr>
              <w:i w:val="0"/>
              <w:iCs w:val="0"/>
              <w:noProof/>
              <w:sz w:val="24"/>
              <w:szCs w:val="24"/>
              <w:lang w:eastAsia="de-DE"/>
            </w:rPr>
          </w:pPr>
          <w:hyperlink w:anchor="_Toc519951729" w:history="1">
            <w:r w:rsidR="00D31D42" w:rsidRPr="009B60A2">
              <w:rPr>
                <w:rStyle w:val="Hyperlink"/>
                <w:rFonts w:ascii="Calibri" w:hAnsi="Calibri"/>
                <w:noProof/>
                <w:lang w:eastAsia="de-DE"/>
              </w:rPr>
              <w:t>-</w:t>
            </w:r>
            <w:r w:rsidR="00D31D42">
              <w:rPr>
                <w:noProof/>
                <w:webHidden/>
              </w:rPr>
              <w:tab/>
            </w:r>
            <w:r w:rsidR="00D31D42">
              <w:rPr>
                <w:noProof/>
                <w:webHidden/>
              </w:rPr>
              <w:fldChar w:fldCharType="begin"/>
            </w:r>
            <w:r w:rsidR="00D31D42">
              <w:rPr>
                <w:noProof/>
                <w:webHidden/>
              </w:rPr>
              <w:instrText xml:space="preserve"> PAGEREF _Toc519951729 \h </w:instrText>
            </w:r>
            <w:r w:rsidR="00D31D42">
              <w:rPr>
                <w:noProof/>
                <w:webHidden/>
              </w:rPr>
              <w:fldChar w:fldCharType="separate"/>
            </w:r>
            <w:r w:rsidR="005B5AFE">
              <w:rPr>
                <w:b/>
                <w:bCs/>
                <w:noProof/>
                <w:webHidden/>
              </w:rPr>
              <w:t>Fehler! Textmarke nicht definiert.</w:t>
            </w:r>
            <w:r w:rsidR="00D31D42">
              <w:rPr>
                <w:noProof/>
                <w:webHidden/>
              </w:rPr>
              <w:fldChar w:fldCharType="end"/>
            </w:r>
          </w:hyperlink>
        </w:p>
        <w:p w:rsidR="00D31D42" w:rsidRDefault="00E34791">
          <w:pPr>
            <w:pStyle w:val="Verzeichnis2"/>
            <w:tabs>
              <w:tab w:val="left" w:pos="630"/>
              <w:tab w:val="right" w:leader="dot" w:pos="9056"/>
            </w:tabs>
            <w:rPr>
              <w:i w:val="0"/>
              <w:iCs w:val="0"/>
              <w:noProof/>
              <w:sz w:val="24"/>
              <w:szCs w:val="24"/>
              <w:lang w:eastAsia="de-DE"/>
            </w:rPr>
          </w:pPr>
          <w:hyperlink w:anchor="_Toc519951730"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Beispiel 1:</w:t>
            </w:r>
            <w:r w:rsidR="00D31D42">
              <w:rPr>
                <w:noProof/>
                <w:webHidden/>
              </w:rPr>
              <w:tab/>
            </w:r>
            <w:r w:rsidR="00D31D42">
              <w:rPr>
                <w:noProof/>
                <w:webHidden/>
              </w:rPr>
              <w:fldChar w:fldCharType="begin"/>
            </w:r>
            <w:r w:rsidR="00D31D42">
              <w:rPr>
                <w:noProof/>
                <w:webHidden/>
              </w:rPr>
              <w:instrText xml:space="preserve"> PAGEREF _Toc519951730 \h </w:instrText>
            </w:r>
            <w:r w:rsidR="00D31D42">
              <w:rPr>
                <w:noProof/>
                <w:webHidden/>
              </w:rPr>
            </w:r>
            <w:r w:rsidR="00D31D42">
              <w:rPr>
                <w:noProof/>
                <w:webHidden/>
              </w:rPr>
              <w:fldChar w:fldCharType="separate"/>
            </w:r>
            <w:r w:rsidR="005B5AFE">
              <w:rPr>
                <w:noProof/>
                <w:webHidden/>
              </w:rPr>
              <w:t>21</w:t>
            </w:r>
            <w:r w:rsidR="00D31D42">
              <w:rPr>
                <w:noProof/>
                <w:webHidden/>
              </w:rPr>
              <w:fldChar w:fldCharType="end"/>
            </w:r>
          </w:hyperlink>
        </w:p>
        <w:p w:rsidR="00D31D42" w:rsidRDefault="00E34791">
          <w:pPr>
            <w:pStyle w:val="Verzeichnis2"/>
            <w:tabs>
              <w:tab w:val="left" w:pos="630"/>
              <w:tab w:val="right" w:leader="dot" w:pos="9056"/>
            </w:tabs>
            <w:rPr>
              <w:i w:val="0"/>
              <w:iCs w:val="0"/>
              <w:noProof/>
              <w:sz w:val="24"/>
              <w:szCs w:val="24"/>
              <w:lang w:eastAsia="de-DE"/>
            </w:rPr>
          </w:pPr>
          <w:hyperlink w:anchor="_Toc519951731" w:history="1">
            <w:r w:rsidR="00D31D42" w:rsidRPr="009B60A2">
              <w:rPr>
                <w:rStyle w:val="Hyperlink"/>
                <w:rFonts w:ascii="Courier New" w:hAnsi="Courier New" w:cs="Courier New"/>
                <w:noProof/>
                <w:lang w:eastAsia="de-DE"/>
              </w:rPr>
              <w:t>o</w:t>
            </w:r>
            <w:r w:rsidR="00D31D42">
              <w:rPr>
                <w:i w:val="0"/>
                <w:iCs w:val="0"/>
                <w:noProof/>
                <w:sz w:val="24"/>
                <w:szCs w:val="24"/>
                <w:lang w:eastAsia="de-DE"/>
              </w:rPr>
              <w:tab/>
            </w:r>
            <w:r w:rsidR="00D31D42" w:rsidRPr="009B60A2">
              <w:rPr>
                <w:rStyle w:val="Hyperlink"/>
                <w:noProof/>
                <w:lang w:eastAsia="de-DE"/>
              </w:rPr>
              <w:t>Mache ein Foto mit dem Raspberry PiCam</w:t>
            </w:r>
            <w:r w:rsidR="00D31D42">
              <w:rPr>
                <w:noProof/>
                <w:webHidden/>
              </w:rPr>
              <w:tab/>
            </w:r>
            <w:r w:rsidR="00D31D42">
              <w:rPr>
                <w:noProof/>
                <w:webHidden/>
              </w:rPr>
              <w:fldChar w:fldCharType="begin"/>
            </w:r>
            <w:r w:rsidR="00D31D42">
              <w:rPr>
                <w:noProof/>
                <w:webHidden/>
              </w:rPr>
              <w:instrText xml:space="preserve"> PAGEREF _Toc519951731 \h </w:instrText>
            </w:r>
            <w:r w:rsidR="00D31D42">
              <w:rPr>
                <w:noProof/>
                <w:webHidden/>
              </w:rPr>
              <w:fldChar w:fldCharType="separate"/>
            </w:r>
            <w:r w:rsidR="005B5AFE">
              <w:rPr>
                <w:b/>
                <w:bCs/>
                <w:noProof/>
                <w:webHidden/>
              </w:rPr>
              <w:t>Fehler! Textmarke nicht definiert.</w:t>
            </w:r>
            <w:r w:rsidR="00D31D42">
              <w:rPr>
                <w:noProof/>
                <w:webHidden/>
              </w:rPr>
              <w:fldChar w:fldCharType="end"/>
            </w:r>
          </w:hyperlink>
        </w:p>
        <w:p w:rsidR="00D31D42" w:rsidRDefault="00E34791">
          <w:pPr>
            <w:pStyle w:val="Verzeichnis2"/>
            <w:tabs>
              <w:tab w:val="left" w:pos="630"/>
              <w:tab w:val="right" w:leader="dot" w:pos="9056"/>
            </w:tabs>
            <w:rPr>
              <w:i w:val="0"/>
              <w:iCs w:val="0"/>
              <w:noProof/>
              <w:sz w:val="24"/>
              <w:szCs w:val="24"/>
              <w:lang w:eastAsia="de-DE"/>
            </w:rPr>
          </w:pPr>
          <w:hyperlink w:anchor="_Toc519951732"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Beispiel 2:</w:t>
            </w:r>
            <w:r w:rsidR="00D31D42">
              <w:rPr>
                <w:noProof/>
                <w:webHidden/>
              </w:rPr>
              <w:tab/>
            </w:r>
            <w:r w:rsidR="00D31D42">
              <w:rPr>
                <w:noProof/>
                <w:webHidden/>
              </w:rPr>
              <w:fldChar w:fldCharType="begin"/>
            </w:r>
            <w:r w:rsidR="00D31D42">
              <w:rPr>
                <w:noProof/>
                <w:webHidden/>
              </w:rPr>
              <w:instrText xml:space="preserve"> PAGEREF _Toc519951732 \h </w:instrText>
            </w:r>
            <w:r w:rsidR="00D31D42">
              <w:rPr>
                <w:noProof/>
                <w:webHidden/>
              </w:rPr>
              <w:fldChar w:fldCharType="separate"/>
            </w:r>
            <w:r w:rsidR="005B5AFE">
              <w:rPr>
                <w:b/>
                <w:bCs/>
                <w:noProof/>
                <w:webHidden/>
              </w:rPr>
              <w:t>Fehler! Textmarke nicht definiert.</w:t>
            </w:r>
            <w:r w:rsidR="00D31D42">
              <w:rPr>
                <w:noProof/>
                <w:webHidden/>
              </w:rPr>
              <w:fldChar w:fldCharType="end"/>
            </w:r>
          </w:hyperlink>
        </w:p>
        <w:p w:rsidR="00D31D42" w:rsidRDefault="00E34791">
          <w:pPr>
            <w:pStyle w:val="Verzeichnis2"/>
            <w:tabs>
              <w:tab w:val="left" w:pos="630"/>
              <w:tab w:val="right" w:leader="dot" w:pos="9056"/>
            </w:tabs>
            <w:rPr>
              <w:i w:val="0"/>
              <w:iCs w:val="0"/>
              <w:noProof/>
              <w:sz w:val="24"/>
              <w:szCs w:val="24"/>
              <w:lang w:eastAsia="de-DE"/>
            </w:rPr>
          </w:pPr>
          <w:hyperlink w:anchor="_Toc519951733" w:history="1">
            <w:r w:rsidR="00D31D42" w:rsidRPr="009B60A2">
              <w:rPr>
                <w:rStyle w:val="Hyperlink"/>
                <w:rFonts w:ascii="Courier New" w:hAnsi="Courier New" w:cs="Courier New"/>
                <w:noProof/>
                <w:lang w:eastAsia="de-DE"/>
              </w:rPr>
              <w:t>o</w:t>
            </w:r>
            <w:r w:rsidR="00D31D42">
              <w:rPr>
                <w:i w:val="0"/>
                <w:iCs w:val="0"/>
                <w:noProof/>
                <w:sz w:val="24"/>
                <w:szCs w:val="24"/>
                <w:lang w:eastAsia="de-DE"/>
              </w:rPr>
              <w:tab/>
            </w:r>
            <w:r w:rsidR="00D31D42" w:rsidRPr="009B60A2">
              <w:rPr>
                <w:rStyle w:val="Hyperlink"/>
                <w:noProof/>
                <w:lang w:eastAsia="de-DE"/>
              </w:rPr>
              <w:t>Mehrere Bilder aufnehmen und speichern</w:t>
            </w:r>
            <w:r w:rsidR="00D31D42">
              <w:rPr>
                <w:noProof/>
                <w:webHidden/>
              </w:rPr>
              <w:tab/>
            </w:r>
            <w:r w:rsidR="00D31D42">
              <w:rPr>
                <w:noProof/>
                <w:webHidden/>
              </w:rPr>
              <w:fldChar w:fldCharType="begin"/>
            </w:r>
            <w:r w:rsidR="00D31D42">
              <w:rPr>
                <w:noProof/>
                <w:webHidden/>
              </w:rPr>
              <w:instrText xml:space="preserve"> PAGEREF _Toc519951733 \h </w:instrText>
            </w:r>
            <w:r w:rsidR="00D31D42">
              <w:rPr>
                <w:noProof/>
                <w:webHidden/>
              </w:rPr>
              <w:fldChar w:fldCharType="separate"/>
            </w:r>
            <w:r w:rsidR="005B5AFE">
              <w:rPr>
                <w:b/>
                <w:bCs/>
                <w:noProof/>
                <w:webHidden/>
              </w:rPr>
              <w:t>Fehler! Textmarke nicht definiert.</w:t>
            </w:r>
            <w:r w:rsidR="00D31D42">
              <w:rPr>
                <w:noProof/>
                <w:webHidden/>
              </w:rPr>
              <w:fldChar w:fldCharType="end"/>
            </w:r>
          </w:hyperlink>
        </w:p>
        <w:p w:rsidR="00D31D42" w:rsidRDefault="00E34791">
          <w:pPr>
            <w:pStyle w:val="Verzeichnis2"/>
            <w:tabs>
              <w:tab w:val="left" w:pos="630"/>
              <w:tab w:val="right" w:leader="dot" w:pos="9056"/>
            </w:tabs>
            <w:rPr>
              <w:i w:val="0"/>
              <w:iCs w:val="0"/>
              <w:noProof/>
              <w:sz w:val="24"/>
              <w:szCs w:val="24"/>
              <w:lang w:eastAsia="de-DE"/>
            </w:rPr>
          </w:pPr>
          <w:hyperlink w:anchor="_Toc519951734"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Rekonstruktion mit dem Raspberry Pi – fertige routine reconstruct(), braucht nur pfad, startz, endz, numsamples Evtl. Slider view?!</w:t>
            </w:r>
            <w:r w:rsidR="00D31D42">
              <w:rPr>
                <w:noProof/>
                <w:webHidden/>
              </w:rPr>
              <w:tab/>
            </w:r>
            <w:r w:rsidR="00D31D42">
              <w:rPr>
                <w:noProof/>
                <w:webHidden/>
              </w:rPr>
              <w:fldChar w:fldCharType="begin"/>
            </w:r>
            <w:r w:rsidR="00D31D42">
              <w:rPr>
                <w:noProof/>
                <w:webHidden/>
              </w:rPr>
              <w:instrText xml:space="preserve"> PAGEREF _Toc519951734 \h </w:instrText>
            </w:r>
            <w:r w:rsidR="00D31D42">
              <w:rPr>
                <w:noProof/>
                <w:webHidden/>
              </w:rPr>
            </w:r>
            <w:r w:rsidR="00D31D42">
              <w:rPr>
                <w:noProof/>
                <w:webHidden/>
              </w:rPr>
              <w:fldChar w:fldCharType="separate"/>
            </w:r>
            <w:r w:rsidR="005B5AFE">
              <w:rPr>
                <w:noProof/>
                <w:webHidden/>
              </w:rPr>
              <w:t>22</w:t>
            </w:r>
            <w:r w:rsidR="00D31D42">
              <w:rPr>
                <w:noProof/>
                <w:webHidden/>
              </w:rPr>
              <w:fldChar w:fldCharType="end"/>
            </w:r>
          </w:hyperlink>
        </w:p>
        <w:p w:rsidR="00D31D42" w:rsidRDefault="00E34791">
          <w:pPr>
            <w:pStyle w:val="Verzeichnis2"/>
            <w:tabs>
              <w:tab w:val="left" w:pos="630"/>
              <w:tab w:val="right" w:leader="dot" w:pos="9056"/>
            </w:tabs>
            <w:rPr>
              <w:i w:val="0"/>
              <w:iCs w:val="0"/>
              <w:noProof/>
              <w:sz w:val="24"/>
              <w:szCs w:val="24"/>
              <w:lang w:eastAsia="de-DE"/>
            </w:rPr>
          </w:pPr>
          <w:hyperlink w:anchor="_Toc519951735"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DONE!</w:t>
            </w:r>
            <w:r w:rsidR="00D31D42">
              <w:rPr>
                <w:noProof/>
                <w:webHidden/>
              </w:rPr>
              <w:tab/>
            </w:r>
            <w:r w:rsidR="00D31D42">
              <w:rPr>
                <w:noProof/>
                <w:webHidden/>
              </w:rPr>
              <w:fldChar w:fldCharType="begin"/>
            </w:r>
            <w:r w:rsidR="00D31D42">
              <w:rPr>
                <w:noProof/>
                <w:webHidden/>
              </w:rPr>
              <w:instrText xml:space="preserve"> PAGEREF _Toc519951735 \h </w:instrText>
            </w:r>
            <w:r w:rsidR="00D31D42">
              <w:rPr>
                <w:noProof/>
                <w:webHidden/>
              </w:rPr>
              <w:fldChar w:fldCharType="separate"/>
            </w:r>
            <w:r w:rsidR="005B5AFE">
              <w:rPr>
                <w:b/>
                <w:bCs/>
                <w:noProof/>
                <w:webHidden/>
              </w:rPr>
              <w:t>Fehler! Textmarke nicht definiert.</w:t>
            </w:r>
            <w:r w:rsidR="00D31D42">
              <w:rPr>
                <w:noProof/>
                <w:webHidden/>
              </w:rPr>
              <w:fldChar w:fldCharType="end"/>
            </w:r>
          </w:hyperlink>
        </w:p>
        <w:p w:rsidR="00D31D42" w:rsidRDefault="00E34791">
          <w:pPr>
            <w:pStyle w:val="Verzeichnis1"/>
            <w:tabs>
              <w:tab w:val="right" w:leader="dot" w:pos="9056"/>
            </w:tabs>
            <w:rPr>
              <w:b w:val="0"/>
              <w:bCs w:val="0"/>
              <w:noProof/>
              <w:sz w:val="24"/>
              <w:szCs w:val="24"/>
              <w:lang w:eastAsia="de-DE"/>
            </w:rPr>
          </w:pPr>
          <w:hyperlink w:anchor="_Toc519951736" w:history="1">
            <w:r w:rsidR="00D31D42" w:rsidRPr="009B60A2">
              <w:rPr>
                <w:rStyle w:val="Hyperlink"/>
                <w:noProof/>
              </w:rPr>
              <w:t>Beispiele aus der Rekonstrutkion</w:t>
            </w:r>
            <w:r w:rsidR="00D31D42">
              <w:rPr>
                <w:noProof/>
                <w:webHidden/>
              </w:rPr>
              <w:tab/>
            </w:r>
            <w:r w:rsidR="00D31D42">
              <w:rPr>
                <w:noProof/>
                <w:webHidden/>
              </w:rPr>
              <w:fldChar w:fldCharType="begin"/>
            </w:r>
            <w:r w:rsidR="00D31D42">
              <w:rPr>
                <w:noProof/>
                <w:webHidden/>
              </w:rPr>
              <w:instrText xml:space="preserve"> PAGEREF _Toc519951736 \h </w:instrText>
            </w:r>
            <w:r w:rsidR="00D31D42">
              <w:rPr>
                <w:noProof/>
                <w:webHidden/>
              </w:rPr>
            </w:r>
            <w:r w:rsidR="00D31D42">
              <w:rPr>
                <w:noProof/>
                <w:webHidden/>
              </w:rPr>
              <w:fldChar w:fldCharType="separate"/>
            </w:r>
            <w:r w:rsidR="005B5AFE">
              <w:rPr>
                <w:noProof/>
                <w:webHidden/>
              </w:rPr>
              <w:t>23</w:t>
            </w:r>
            <w:r w:rsidR="00D31D42">
              <w:rPr>
                <w:noProof/>
                <w:webHidden/>
              </w:rPr>
              <w:fldChar w:fldCharType="end"/>
            </w:r>
          </w:hyperlink>
        </w:p>
        <w:p w:rsidR="00D31D42" w:rsidRDefault="00E34791">
          <w:pPr>
            <w:pStyle w:val="Verzeichnis1"/>
            <w:tabs>
              <w:tab w:val="right" w:leader="dot" w:pos="9056"/>
            </w:tabs>
            <w:rPr>
              <w:b w:val="0"/>
              <w:bCs w:val="0"/>
              <w:noProof/>
              <w:sz w:val="24"/>
              <w:szCs w:val="24"/>
              <w:lang w:eastAsia="de-DE"/>
            </w:rPr>
          </w:pPr>
          <w:hyperlink w:anchor="_Toc519951737" w:history="1">
            <w:r w:rsidR="00D31D42" w:rsidRPr="009B60A2">
              <w:rPr>
                <w:rStyle w:val="Hyperlink"/>
                <w:outline/>
                <w:noProof/>
              </w:rPr>
              <w:t>Probenpräparation</w:t>
            </w:r>
            <w:r w:rsidR="00D31D42">
              <w:rPr>
                <w:noProof/>
                <w:webHidden/>
              </w:rPr>
              <w:tab/>
            </w:r>
            <w:r w:rsidR="00D31D42">
              <w:rPr>
                <w:noProof/>
                <w:webHidden/>
              </w:rPr>
              <w:fldChar w:fldCharType="begin"/>
            </w:r>
            <w:r w:rsidR="00D31D42">
              <w:rPr>
                <w:noProof/>
                <w:webHidden/>
              </w:rPr>
              <w:instrText xml:space="preserve"> PAGEREF _Toc519951737 \h </w:instrText>
            </w:r>
            <w:r w:rsidR="00D31D42">
              <w:rPr>
                <w:noProof/>
                <w:webHidden/>
              </w:rPr>
            </w:r>
            <w:r w:rsidR="00D31D42">
              <w:rPr>
                <w:noProof/>
                <w:webHidden/>
              </w:rPr>
              <w:fldChar w:fldCharType="separate"/>
            </w:r>
            <w:r w:rsidR="005B5AFE">
              <w:rPr>
                <w:noProof/>
                <w:webHidden/>
              </w:rPr>
              <w:t>23</w:t>
            </w:r>
            <w:r w:rsidR="00D31D42">
              <w:rPr>
                <w:noProof/>
                <w:webHidden/>
              </w:rPr>
              <w:fldChar w:fldCharType="end"/>
            </w:r>
          </w:hyperlink>
        </w:p>
        <w:p w:rsidR="00D31D42" w:rsidRDefault="00E34791">
          <w:pPr>
            <w:pStyle w:val="Verzeichnis2"/>
            <w:tabs>
              <w:tab w:val="left" w:pos="630"/>
              <w:tab w:val="right" w:leader="dot" w:pos="9056"/>
            </w:tabs>
            <w:rPr>
              <w:i w:val="0"/>
              <w:iCs w:val="0"/>
              <w:noProof/>
              <w:sz w:val="24"/>
              <w:szCs w:val="24"/>
              <w:lang w:eastAsia="de-DE"/>
            </w:rPr>
          </w:pPr>
          <w:hyperlink w:anchor="_Toc519951738"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Biologische Proben</w:t>
            </w:r>
            <w:r w:rsidR="00D31D42">
              <w:rPr>
                <w:noProof/>
                <w:webHidden/>
              </w:rPr>
              <w:tab/>
            </w:r>
            <w:r w:rsidR="00D31D42">
              <w:rPr>
                <w:noProof/>
                <w:webHidden/>
              </w:rPr>
              <w:fldChar w:fldCharType="begin"/>
            </w:r>
            <w:r w:rsidR="00D31D42">
              <w:rPr>
                <w:noProof/>
                <w:webHidden/>
              </w:rPr>
              <w:instrText xml:space="preserve"> PAGEREF _Toc519951738 \h </w:instrText>
            </w:r>
            <w:r w:rsidR="00D31D42">
              <w:rPr>
                <w:noProof/>
                <w:webHidden/>
              </w:rPr>
            </w:r>
            <w:r w:rsidR="00D31D42">
              <w:rPr>
                <w:noProof/>
                <w:webHidden/>
              </w:rPr>
              <w:fldChar w:fldCharType="separate"/>
            </w:r>
            <w:r w:rsidR="005B5AFE">
              <w:rPr>
                <w:noProof/>
                <w:webHidden/>
              </w:rPr>
              <w:t>23</w:t>
            </w:r>
            <w:r w:rsidR="00D31D42">
              <w:rPr>
                <w:noProof/>
                <w:webHidden/>
              </w:rPr>
              <w:fldChar w:fldCharType="end"/>
            </w:r>
          </w:hyperlink>
        </w:p>
        <w:p w:rsidR="00D31D42" w:rsidRDefault="00E34791">
          <w:pPr>
            <w:pStyle w:val="Verzeichnis2"/>
            <w:tabs>
              <w:tab w:val="left" w:pos="630"/>
              <w:tab w:val="right" w:leader="dot" w:pos="9056"/>
            </w:tabs>
            <w:rPr>
              <w:i w:val="0"/>
              <w:iCs w:val="0"/>
              <w:noProof/>
              <w:sz w:val="24"/>
              <w:szCs w:val="24"/>
              <w:lang w:eastAsia="de-DE"/>
            </w:rPr>
          </w:pPr>
          <w:hyperlink w:anchor="_Toc519951739" w:history="1">
            <w:r w:rsidR="00D31D42" w:rsidRPr="009B60A2">
              <w:rPr>
                <w:rStyle w:val="Hyperlink"/>
                <w:rFonts w:ascii="Courier New" w:hAnsi="Courier New" w:cs="Courier New"/>
                <w:noProof/>
                <w:lang w:eastAsia="de-DE"/>
              </w:rPr>
              <w:t>o</w:t>
            </w:r>
            <w:r w:rsidR="00D31D42">
              <w:rPr>
                <w:i w:val="0"/>
                <w:iCs w:val="0"/>
                <w:noProof/>
                <w:sz w:val="24"/>
                <w:szCs w:val="24"/>
                <w:lang w:eastAsia="de-DE"/>
              </w:rPr>
              <w:tab/>
            </w:r>
            <w:r w:rsidR="00D31D42" w:rsidRPr="009B60A2">
              <w:rPr>
                <w:rStyle w:val="Hyperlink"/>
                <w:noProof/>
                <w:lang w:eastAsia="de-DE"/>
              </w:rPr>
              <w:t>Phasen/Amplitudenobjekt</w:t>
            </w:r>
            <w:r w:rsidR="00D31D42">
              <w:rPr>
                <w:noProof/>
                <w:webHidden/>
              </w:rPr>
              <w:tab/>
            </w:r>
            <w:r w:rsidR="00D31D42">
              <w:rPr>
                <w:noProof/>
                <w:webHidden/>
              </w:rPr>
              <w:fldChar w:fldCharType="begin"/>
            </w:r>
            <w:r w:rsidR="00D31D42">
              <w:rPr>
                <w:noProof/>
                <w:webHidden/>
              </w:rPr>
              <w:instrText xml:space="preserve"> PAGEREF _Toc519951739 \h </w:instrText>
            </w:r>
            <w:r w:rsidR="00D31D42">
              <w:rPr>
                <w:noProof/>
                <w:webHidden/>
              </w:rPr>
              <w:fldChar w:fldCharType="separate"/>
            </w:r>
            <w:r w:rsidR="005B5AFE">
              <w:rPr>
                <w:b/>
                <w:bCs/>
                <w:noProof/>
                <w:webHidden/>
              </w:rPr>
              <w:t>Fehler! Textmarke nicht definiert.</w:t>
            </w:r>
            <w:r w:rsidR="00D31D42">
              <w:rPr>
                <w:noProof/>
                <w:webHidden/>
              </w:rPr>
              <w:fldChar w:fldCharType="end"/>
            </w:r>
          </w:hyperlink>
        </w:p>
        <w:p w:rsidR="00D31D42" w:rsidRDefault="00E34791">
          <w:pPr>
            <w:pStyle w:val="Verzeichnis2"/>
            <w:tabs>
              <w:tab w:val="right" w:leader="dot" w:pos="9056"/>
            </w:tabs>
            <w:rPr>
              <w:i w:val="0"/>
              <w:iCs w:val="0"/>
              <w:noProof/>
              <w:sz w:val="24"/>
              <w:szCs w:val="24"/>
              <w:lang w:eastAsia="de-DE"/>
            </w:rPr>
          </w:pPr>
          <w:hyperlink w:anchor="_Toc519951740" w:history="1">
            <w:r w:rsidR="00D31D42" w:rsidRPr="009B60A2">
              <w:rPr>
                <w:rStyle w:val="Hyperlink"/>
                <w:noProof/>
              </w:rPr>
              <w:t>Nützliche Links und Quellen</w:t>
            </w:r>
            <w:r w:rsidR="00D31D42">
              <w:rPr>
                <w:noProof/>
                <w:webHidden/>
              </w:rPr>
              <w:tab/>
            </w:r>
            <w:r w:rsidR="00D31D42">
              <w:rPr>
                <w:noProof/>
                <w:webHidden/>
              </w:rPr>
              <w:fldChar w:fldCharType="begin"/>
            </w:r>
            <w:r w:rsidR="00D31D42">
              <w:rPr>
                <w:noProof/>
                <w:webHidden/>
              </w:rPr>
              <w:instrText xml:space="preserve"> PAGEREF _Toc519951740 \h </w:instrText>
            </w:r>
            <w:r w:rsidR="00D31D42">
              <w:rPr>
                <w:noProof/>
                <w:webHidden/>
              </w:rPr>
            </w:r>
            <w:r w:rsidR="00D31D42">
              <w:rPr>
                <w:noProof/>
                <w:webHidden/>
              </w:rPr>
              <w:fldChar w:fldCharType="separate"/>
            </w:r>
            <w:r w:rsidR="005B5AFE">
              <w:rPr>
                <w:noProof/>
                <w:webHidden/>
              </w:rPr>
              <w:t>23</w:t>
            </w:r>
            <w:r w:rsidR="00D31D42">
              <w:rPr>
                <w:noProof/>
                <w:webHidden/>
              </w:rPr>
              <w:fldChar w:fldCharType="end"/>
            </w:r>
          </w:hyperlink>
        </w:p>
        <w:p w:rsidR="00E128D8" w:rsidRDefault="00E128D8" w:rsidP="00E128D8">
          <w:pPr>
            <w:rPr>
              <w:b/>
              <w:bCs/>
              <w:noProof/>
            </w:rPr>
          </w:pPr>
          <w:r>
            <w:rPr>
              <w:b/>
              <w:bCs/>
              <w:noProof/>
            </w:rPr>
            <w:fldChar w:fldCharType="end"/>
          </w:r>
        </w:p>
      </w:sdtContent>
    </w:sdt>
    <w:p w:rsidR="00E128D8" w:rsidRDefault="00E128D8">
      <w:pPr>
        <w:rPr>
          <w:b/>
          <w:bCs/>
          <w:noProof/>
        </w:rPr>
      </w:pPr>
      <w:r>
        <w:rPr>
          <w:b/>
          <w:bCs/>
          <w:noProof/>
        </w:rPr>
        <w:br w:type="page"/>
      </w:r>
    </w:p>
    <w:p w:rsidR="001121F0" w:rsidRDefault="001121F0" w:rsidP="001121F0">
      <w:pPr>
        <w:pStyle w:val="berschrift2"/>
        <w:rPr>
          <w:rFonts w:eastAsia="Times New Roman"/>
          <w:lang w:eastAsia="de-DE"/>
        </w:rPr>
      </w:pPr>
      <w:bookmarkStart w:id="1" w:name="_Toc519951702"/>
      <w:r>
        <w:rPr>
          <w:rFonts w:eastAsia="Times New Roman"/>
          <w:lang w:eastAsia="de-DE"/>
        </w:rPr>
        <w:lastRenderedPageBreak/>
        <w:t>Motivation</w:t>
      </w:r>
      <w:bookmarkEnd w:id="1"/>
    </w:p>
    <w:p w:rsidR="001121F0" w:rsidRDefault="001121F0" w:rsidP="001121F0">
      <w:pPr>
        <w:pStyle w:val="Listenabsatz"/>
        <w:numPr>
          <w:ilvl w:val="0"/>
          <w:numId w:val="6"/>
        </w:numPr>
        <w:rPr>
          <w:lang w:eastAsia="de-DE"/>
        </w:rPr>
      </w:pPr>
      <w:r>
        <w:rPr>
          <w:lang w:eastAsia="de-DE"/>
        </w:rPr>
        <w:t>Abbilden ohne Linsen? Wie geht das?</w:t>
      </w:r>
    </w:p>
    <w:p w:rsidR="001121F0" w:rsidRDefault="001121F0" w:rsidP="001121F0">
      <w:pPr>
        <w:pStyle w:val="Listenabsatz"/>
        <w:numPr>
          <w:ilvl w:val="0"/>
          <w:numId w:val="6"/>
        </w:numPr>
        <w:rPr>
          <w:lang w:eastAsia="de-DE"/>
        </w:rPr>
      </w:pPr>
      <w:r>
        <w:rPr>
          <w:lang w:eastAsia="de-DE"/>
        </w:rPr>
        <w:t>Entwicklung eines kostengünstigen Mikroskops z.B. für den Einsatz in Entwicklungsländern</w:t>
      </w:r>
    </w:p>
    <w:p w:rsidR="00E128D8" w:rsidRDefault="001121F0" w:rsidP="00E128D8">
      <w:pPr>
        <w:pStyle w:val="Listenabsatz"/>
        <w:numPr>
          <w:ilvl w:val="0"/>
          <w:numId w:val="6"/>
        </w:numPr>
        <w:rPr>
          <w:lang w:eastAsia="de-DE"/>
        </w:rPr>
      </w:pPr>
      <w:r>
        <w:rPr>
          <w:lang w:eastAsia="de-DE"/>
        </w:rPr>
        <w:t>Wie kann man ein Hologra</w:t>
      </w:r>
      <w:r w:rsidR="00AA6C29">
        <w:rPr>
          <w:lang w:eastAsia="de-DE"/>
        </w:rPr>
        <w:t>m</w:t>
      </w:r>
      <w:r>
        <w:rPr>
          <w:lang w:eastAsia="de-DE"/>
        </w:rPr>
        <w:t xml:space="preserve">m digital </w:t>
      </w:r>
      <w:r w:rsidR="00AA6C29">
        <w:rPr>
          <w:lang w:eastAsia="de-DE"/>
        </w:rPr>
        <w:t xml:space="preserve">rekonstruieren und </w:t>
      </w:r>
      <w:r>
        <w:rPr>
          <w:lang w:eastAsia="de-DE"/>
        </w:rPr>
        <w:t xml:space="preserve">nachfokussieren? </w:t>
      </w:r>
    </w:p>
    <w:p w:rsidR="001121F0" w:rsidRDefault="00AA6C29" w:rsidP="00E128D8">
      <w:pPr>
        <w:pStyle w:val="Listenabsatz"/>
        <w:numPr>
          <w:ilvl w:val="0"/>
          <w:numId w:val="6"/>
        </w:numPr>
        <w:rPr>
          <w:lang w:eastAsia="de-DE"/>
        </w:rPr>
      </w:pPr>
      <w:r>
        <w:rPr>
          <w:lang w:eastAsia="de-DE"/>
        </w:rPr>
        <w:t>Was bedeutet Interferenz des Lichts?</w:t>
      </w:r>
    </w:p>
    <w:p w:rsidR="00E128D8" w:rsidRDefault="00E128D8" w:rsidP="00E128D8">
      <w:pPr>
        <w:pStyle w:val="Listenabsatz"/>
        <w:numPr>
          <w:ilvl w:val="0"/>
          <w:numId w:val="6"/>
        </w:numPr>
        <w:rPr>
          <w:lang w:eastAsia="de-DE"/>
        </w:rPr>
      </w:pPr>
      <w:r>
        <w:rPr>
          <w:lang w:eastAsia="de-DE"/>
        </w:rPr>
        <w:t>Mikroskop basierend auf verfügbaren Komponenten (günstig/quelloffen)</w:t>
      </w:r>
    </w:p>
    <w:p w:rsidR="00E128D8" w:rsidRDefault="007B0E68" w:rsidP="00E128D8">
      <w:pPr>
        <w:pStyle w:val="Listenabsatz"/>
        <w:numPr>
          <w:ilvl w:val="0"/>
          <w:numId w:val="6"/>
        </w:numPr>
        <w:rPr>
          <w:lang w:eastAsia="de-DE"/>
        </w:rPr>
      </w:pPr>
      <w:r w:rsidRPr="00E128D8">
        <w:rPr>
          <w:lang w:eastAsia="de-DE"/>
        </w:rPr>
        <w:t>Detektion ob z.B. Malaria infiziert</w:t>
      </w:r>
    </w:p>
    <w:p w:rsidR="00E128D8" w:rsidRDefault="00E128D8" w:rsidP="00E128D8">
      <w:pPr>
        <w:rPr>
          <w:lang w:eastAsia="de-DE"/>
        </w:rPr>
      </w:pPr>
      <w:r w:rsidRPr="00E128D8">
        <w:rPr>
          <w:rFonts w:eastAsia="Times New Roman"/>
          <w:noProof/>
          <w:lang w:eastAsia="de-DE"/>
        </w:rPr>
        <mc:AlternateContent>
          <mc:Choice Requires="wpg">
            <w:drawing>
              <wp:anchor distT="0" distB="0" distL="114300" distR="114300" simplePos="0" relativeHeight="251658240" behindDoc="0" locked="0" layoutInCell="1" allowOverlap="1" wp14:anchorId="43D41F49" wp14:editId="3BC0FE73">
                <wp:simplePos x="0" y="0"/>
                <wp:positionH relativeFrom="column">
                  <wp:posOffset>1088571</wp:posOffset>
                </wp:positionH>
                <wp:positionV relativeFrom="paragraph">
                  <wp:posOffset>319405</wp:posOffset>
                </wp:positionV>
                <wp:extent cx="3301703" cy="3582949"/>
                <wp:effectExtent l="0" t="0" r="635" b="0"/>
                <wp:wrapTopAndBottom/>
                <wp:docPr id="11" name="Gruppieren 4"/>
                <wp:cNvGraphicFramePr/>
                <a:graphic xmlns:a="http://schemas.openxmlformats.org/drawingml/2006/main">
                  <a:graphicData uri="http://schemas.microsoft.com/office/word/2010/wordprocessingGroup">
                    <wpg:wgp>
                      <wpg:cNvGrpSpPr/>
                      <wpg:grpSpPr>
                        <a:xfrm>
                          <a:off x="0" y="0"/>
                          <a:ext cx="3301703" cy="3582949"/>
                          <a:chOff x="0" y="0"/>
                          <a:chExt cx="3301703" cy="3582949"/>
                        </a:xfrm>
                      </wpg:grpSpPr>
                      <pic:pic xmlns:pic="http://schemas.openxmlformats.org/drawingml/2006/picture">
                        <pic:nvPicPr>
                          <pic:cNvPr id="1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82277" y="1447801"/>
                            <a:ext cx="2886075" cy="15811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3" name="Picture 5" descr="Bildergebnis für lensless mic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48928" y="0"/>
                            <a:ext cx="3152775" cy="1447801"/>
                          </a:xfrm>
                          <a:prstGeom prst="rect">
                            <a:avLst/>
                          </a:prstGeom>
                          <a:noFill/>
                          <a:extLst>
                            <a:ext uri="{909E8E84-426E-40DD-AFC4-6F175D3DCCD1}">
                              <a14:hiddenFill xmlns:a14="http://schemas.microsoft.com/office/drawing/2010/main">
                                <a:solidFill>
                                  <a:srgbClr val="FFFFFF"/>
                                </a:solidFill>
                              </a14:hiddenFill>
                            </a:ext>
                          </a:extLst>
                        </pic:spPr>
                      </pic:pic>
                      <wps:wsp>
                        <wps:cNvPr id="14" name="Rechteck 14"/>
                        <wps:cNvSpPr/>
                        <wps:spPr>
                          <a:xfrm>
                            <a:off x="0" y="3028951"/>
                            <a:ext cx="3168352" cy="553998"/>
                          </a:xfrm>
                          <a:prstGeom prst="rect">
                            <a:avLst/>
                          </a:prstGeom>
                        </wps:spPr>
                        <wps:txbx>
                          <w:txbxContent>
                            <w:p w:rsidR="00E34791" w:rsidRPr="00AD78CB" w:rsidRDefault="00E34791" w:rsidP="00E128D8">
                              <w:pPr>
                                <w:pStyle w:val="StandardWeb"/>
                                <w:spacing w:before="0" w:beforeAutospacing="0" w:after="0" w:afterAutospacing="0"/>
                                <w:rPr>
                                  <w:lang w:val="en-US"/>
                                </w:rPr>
                              </w:pPr>
                              <w:r w:rsidRPr="00A9427C">
                                <w:rPr>
                                  <w:rFonts w:asciiTheme="minorHAnsi" w:hAnsi="Calibri" w:cstheme="minorBidi"/>
                                  <w:color w:val="000000" w:themeColor="text1"/>
                                  <w:kern w:val="24"/>
                                  <w:sz w:val="20"/>
                                  <w:szCs w:val="20"/>
                                </w:rPr>
                                <w:t xml:space="preserve">Greenbaum, A., Akbari, N., Feizi, A., Luo, W., &amp; Ozcan, A. (2013). </w:t>
                              </w:r>
                              <w:r>
                                <w:rPr>
                                  <w:rFonts w:asciiTheme="minorHAnsi" w:hAnsi="Calibri" w:cstheme="minorBidi"/>
                                  <w:color w:val="000000" w:themeColor="text1"/>
                                  <w:kern w:val="24"/>
                                  <w:sz w:val="20"/>
                                  <w:szCs w:val="20"/>
                                  <w:lang w:val="en-GB"/>
                                </w:rPr>
                                <w:t xml:space="preserve">Field-Portable Pixel Super-Resolution Colour Microscope. </w:t>
                              </w:r>
                              <w:r>
                                <w:rPr>
                                  <w:rFonts w:asciiTheme="minorHAnsi" w:hAnsi="Calibri" w:cstheme="minorBidi"/>
                                  <w:i/>
                                  <w:iCs/>
                                  <w:color w:val="000000" w:themeColor="text1"/>
                                  <w:kern w:val="24"/>
                                  <w:sz w:val="20"/>
                                  <w:szCs w:val="20"/>
                                  <w:lang w:val="en-GB"/>
                                </w:rPr>
                                <w:t>PLoS ONE</w:t>
                              </w:r>
                              <w:r>
                                <w:rPr>
                                  <w:rFonts w:asciiTheme="minorHAnsi" w:hAnsi="Calibri" w:cstheme="minorBidi"/>
                                  <w:color w:val="000000" w:themeColor="text1"/>
                                  <w:kern w:val="24"/>
                                  <w:sz w:val="20"/>
                                  <w:szCs w:val="20"/>
                                  <w:lang w:val="en-GB"/>
                                </w:rPr>
                                <w:t xml:space="preserve">, </w:t>
                              </w:r>
                              <w:r>
                                <w:rPr>
                                  <w:rFonts w:asciiTheme="minorHAnsi" w:hAnsi="Calibri" w:cstheme="minorBidi"/>
                                  <w:i/>
                                  <w:iCs/>
                                  <w:color w:val="000000" w:themeColor="text1"/>
                                  <w:kern w:val="24"/>
                                  <w:sz w:val="20"/>
                                  <w:szCs w:val="20"/>
                                  <w:lang w:val="en-GB"/>
                                </w:rPr>
                                <w:t>8</w:t>
                              </w:r>
                              <w:r>
                                <w:rPr>
                                  <w:rFonts w:asciiTheme="minorHAnsi" w:hAnsi="Calibri" w:cstheme="minorBidi"/>
                                  <w:color w:val="000000" w:themeColor="text1"/>
                                  <w:kern w:val="24"/>
                                  <w:sz w:val="20"/>
                                  <w:szCs w:val="20"/>
                                  <w:lang w:val="en-GB"/>
                                </w:rPr>
                                <w:t xml:space="preserve">(9), 1–9. </w:t>
                              </w:r>
                            </w:p>
                          </w:txbxContent>
                        </wps:txbx>
                        <wps:bodyPr wrap="square">
                          <a:spAutoFit/>
                        </wps:bodyPr>
                      </wps:wsp>
                    </wpg:wgp>
                  </a:graphicData>
                </a:graphic>
              </wp:anchor>
            </w:drawing>
          </mc:Choice>
          <mc:Fallback>
            <w:pict>
              <v:group w14:anchorId="43D41F49" id="Gruppieren 4" o:spid="_x0000_s1026" style="position:absolute;margin-left:85.7pt;margin-top:25.15pt;width:260pt;height:282.1pt;z-index:251658240" coordsize="33017,35829"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2;top:14478;width:28861;height:15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" fillcolor="#4472c4 [3204]" strokecolor="black [3213]">
                  <v:imagedata r:id="rId10" o:title=""/>
                </v:shape>
                <v:shape id="Picture 5" o:spid="_x0000_s1028" type="#_x0000_t75" alt="Bildergebnis für lensless microscope" style="position:absolute;left:1489;width:31528;height:14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">
                  <v:imagedata r:id="rId11" o:title="Bildergebnis für lensless microscope"/>
                </v:shape>
                <v:rect id="Rechteck 14" o:spid="_x0000_s1029" style="position:absolute;top:30289;width:31683;height:5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" filled="f" stroked="f">
                  <v:textbox style="mso-fit-shape-to-text:t">
                    <w:txbxContent>
                      <w:p w:rsidR="00E34791" w:rsidRPr="00AD78CB" w:rsidRDefault="00E34791" w:rsidP="00E128D8">
                        <w:pPr>
                          <w:pStyle w:val="StandardWeb"/>
                          <w:spacing w:before="0" w:beforeAutospacing="0" w:after="0" w:afterAutospacing="0"/>
                          <w:rPr>
                            <w:lang w:val="en-US"/>
                          </w:rPr>
                        </w:pPr>
                        <w:r w:rsidRPr="00A9427C">
                          <w:rPr>
                            <w:rFonts w:asciiTheme="minorHAnsi" w:hAnsi="Calibri" w:cstheme="minorBidi"/>
                            <w:color w:val="000000" w:themeColor="text1"/>
                            <w:kern w:val="24"/>
                            <w:sz w:val="20"/>
                            <w:szCs w:val="20"/>
                          </w:rPr>
                          <w:t xml:space="preserve">Greenbaum, A., Akbari, N., Feizi, A., Luo, W., &amp; Ozcan, A. (2013). </w:t>
                        </w:r>
                        <w:r>
                          <w:rPr>
                            <w:rFonts w:asciiTheme="minorHAnsi" w:hAnsi="Calibri" w:cstheme="minorBidi"/>
                            <w:color w:val="000000" w:themeColor="text1"/>
                            <w:kern w:val="24"/>
                            <w:sz w:val="20"/>
                            <w:szCs w:val="20"/>
                            <w:lang w:val="en-GB"/>
                          </w:rPr>
                          <w:t xml:space="preserve">Field-Portable Pixel Super-Resolution Colour Microscope. </w:t>
                        </w:r>
                        <w:r>
                          <w:rPr>
                            <w:rFonts w:asciiTheme="minorHAnsi" w:hAnsi="Calibri" w:cstheme="minorBidi"/>
                            <w:i/>
                            <w:iCs/>
                            <w:color w:val="000000" w:themeColor="text1"/>
                            <w:kern w:val="24"/>
                            <w:sz w:val="20"/>
                            <w:szCs w:val="20"/>
                            <w:lang w:val="en-GB"/>
                          </w:rPr>
                          <w:t>PLoS ONE</w:t>
                        </w:r>
                        <w:r>
                          <w:rPr>
                            <w:rFonts w:asciiTheme="minorHAnsi" w:hAnsi="Calibri" w:cstheme="minorBidi"/>
                            <w:color w:val="000000" w:themeColor="text1"/>
                            <w:kern w:val="24"/>
                            <w:sz w:val="20"/>
                            <w:szCs w:val="20"/>
                            <w:lang w:val="en-GB"/>
                          </w:rPr>
                          <w:t xml:space="preserve">, </w:t>
                        </w:r>
                        <w:r>
                          <w:rPr>
                            <w:rFonts w:asciiTheme="minorHAnsi" w:hAnsi="Calibri" w:cstheme="minorBidi"/>
                            <w:i/>
                            <w:iCs/>
                            <w:color w:val="000000" w:themeColor="text1"/>
                            <w:kern w:val="24"/>
                            <w:sz w:val="20"/>
                            <w:szCs w:val="20"/>
                            <w:lang w:val="en-GB"/>
                          </w:rPr>
                          <w:t>8</w:t>
                        </w:r>
                        <w:r>
                          <w:rPr>
                            <w:rFonts w:asciiTheme="minorHAnsi" w:hAnsi="Calibri" w:cstheme="minorBidi"/>
                            <w:color w:val="000000" w:themeColor="text1"/>
                            <w:kern w:val="24"/>
                            <w:sz w:val="20"/>
                            <w:szCs w:val="20"/>
                            <w:lang w:val="en-GB"/>
                          </w:rPr>
                          <w:t xml:space="preserve">(9), 1–9. </w:t>
                        </w:r>
                      </w:p>
                    </w:txbxContent>
                  </v:textbox>
                </v:rect>
                <w10:wrap type="topAndBottom"/>
              </v:group>
            </w:pict>
          </mc:Fallback>
        </mc:AlternateContent>
      </w:r>
    </w:p>
    <w:p w:rsidR="00E128D8" w:rsidRDefault="00E128D8" w:rsidP="00E128D8">
      <w:pPr>
        <w:rPr>
          <w:lang w:eastAsia="de-DE"/>
        </w:rPr>
      </w:pPr>
    </w:p>
    <w:p w:rsidR="00E128D8" w:rsidRDefault="00E128D8" w:rsidP="00E128D8">
      <w:pPr>
        <w:pStyle w:val="berschrift2"/>
        <w:rPr>
          <w:lang w:eastAsia="de-DE"/>
        </w:rPr>
      </w:pPr>
      <w:bookmarkStart w:id="2" w:name="_Toc519951703"/>
      <w:r>
        <w:rPr>
          <w:lang w:eastAsia="de-DE"/>
        </w:rPr>
        <w:t>VORTEILE ggü. Klassischer Mikroskopie</w:t>
      </w:r>
      <w:bookmarkEnd w:id="2"/>
    </w:p>
    <w:p w:rsidR="00E128D8" w:rsidRPr="00E128D8" w:rsidRDefault="00E128D8" w:rsidP="00E128D8">
      <w:pPr>
        <w:pStyle w:val="KeinLeerraum"/>
        <w:numPr>
          <w:ilvl w:val="0"/>
          <w:numId w:val="17"/>
        </w:numPr>
        <w:rPr>
          <w:lang w:eastAsia="de-DE"/>
        </w:rPr>
      </w:pPr>
      <w:r w:rsidRPr="00E128D8">
        <w:rPr>
          <w:lang w:eastAsia="de-DE"/>
        </w:rPr>
        <w:t xml:space="preserve">Keine teure Optik, die Objekt evtl. aberriert </w:t>
      </w:r>
    </w:p>
    <w:p w:rsidR="00E128D8" w:rsidRPr="00E128D8" w:rsidRDefault="00E128D8" w:rsidP="00E128D8">
      <w:pPr>
        <w:pStyle w:val="KeinLeerraum"/>
        <w:numPr>
          <w:ilvl w:val="0"/>
          <w:numId w:val="17"/>
        </w:numPr>
        <w:rPr>
          <w:lang w:eastAsia="de-DE"/>
        </w:rPr>
      </w:pPr>
      <w:r w:rsidRPr="00E128D8">
        <w:rPr>
          <w:lang w:eastAsia="de-DE"/>
        </w:rPr>
        <w:t>Günstig (Webcam &lt; 100€; bzw. Smartphone+DLP &lt;200€)</w:t>
      </w:r>
    </w:p>
    <w:p w:rsidR="00E128D8" w:rsidRPr="00E128D8" w:rsidRDefault="00E128D8" w:rsidP="00E128D8">
      <w:pPr>
        <w:pStyle w:val="KeinLeerraum"/>
        <w:numPr>
          <w:ilvl w:val="0"/>
          <w:numId w:val="17"/>
        </w:numPr>
        <w:rPr>
          <w:lang w:eastAsia="de-DE"/>
        </w:rPr>
      </w:pPr>
      <w:r w:rsidRPr="00E128D8">
        <w:rPr>
          <w:lang w:eastAsia="de-DE"/>
        </w:rPr>
        <w:t>Hoch auflösend (Pixel abhängig, “Subpixel Superresolution”)</w:t>
      </w:r>
    </w:p>
    <w:p w:rsidR="00E128D8" w:rsidRPr="00E128D8" w:rsidRDefault="00E128D8" w:rsidP="00E128D8">
      <w:pPr>
        <w:pStyle w:val="KeinLeerraum"/>
        <w:numPr>
          <w:ilvl w:val="0"/>
          <w:numId w:val="17"/>
        </w:numPr>
        <w:rPr>
          <w:lang w:eastAsia="de-DE"/>
        </w:rPr>
      </w:pPr>
      <w:r w:rsidRPr="00E128D8">
        <w:rPr>
          <w:lang w:eastAsia="de-DE"/>
        </w:rPr>
        <w:t>Großes Gesichtsfeld (=Sensorgröße)</w:t>
      </w:r>
    </w:p>
    <w:p w:rsidR="00E128D8" w:rsidRPr="00E128D8" w:rsidRDefault="00E128D8" w:rsidP="00E128D8">
      <w:pPr>
        <w:pStyle w:val="KeinLeerraum"/>
        <w:numPr>
          <w:ilvl w:val="0"/>
          <w:numId w:val="17"/>
        </w:numPr>
        <w:rPr>
          <w:lang w:eastAsia="de-DE"/>
        </w:rPr>
      </w:pPr>
      <w:r w:rsidRPr="00E128D8">
        <w:rPr>
          <w:lang w:eastAsia="de-DE"/>
        </w:rPr>
        <w:t>Portabel und robust</w:t>
      </w:r>
    </w:p>
    <w:p w:rsidR="00E128D8" w:rsidRPr="00E128D8" w:rsidRDefault="00E128D8" w:rsidP="00E128D8">
      <w:pPr>
        <w:pStyle w:val="KeinLeerraum"/>
        <w:numPr>
          <w:ilvl w:val="0"/>
          <w:numId w:val="17"/>
        </w:numPr>
        <w:rPr>
          <w:lang w:eastAsia="de-DE"/>
        </w:rPr>
      </w:pPr>
      <w:r w:rsidRPr="00E128D8">
        <w:rPr>
          <w:lang w:eastAsia="de-DE"/>
        </w:rPr>
        <w:t>Durch verschiedene Beleuchtungsmuster evlt. unterschiedliche Aufnahmemodi möglich:</w:t>
      </w:r>
    </w:p>
    <w:p w:rsidR="00E128D8" w:rsidRPr="00E128D8" w:rsidRDefault="00E128D8" w:rsidP="00E128D8">
      <w:pPr>
        <w:pStyle w:val="KeinLeerraum"/>
        <w:numPr>
          <w:ilvl w:val="0"/>
          <w:numId w:val="17"/>
        </w:numPr>
        <w:rPr>
          <w:lang w:eastAsia="de-DE"/>
        </w:rPr>
      </w:pPr>
      <w:r w:rsidRPr="00E128D8">
        <w:rPr>
          <w:lang w:eastAsia="de-DE"/>
        </w:rPr>
        <w:t>Digitaler Phasenkontrast, DIC, etc. (Z-Propagation, Focus Through Method) denkbar</w:t>
      </w:r>
    </w:p>
    <w:p w:rsidR="00E128D8" w:rsidRDefault="00E128D8">
      <w:pPr>
        <w:rPr>
          <w:lang w:eastAsia="de-DE"/>
        </w:rPr>
      </w:pPr>
      <w:r>
        <w:rPr>
          <w:lang w:eastAsia="de-DE"/>
        </w:rPr>
        <w:br w:type="page"/>
      </w:r>
    </w:p>
    <w:p w:rsidR="00AA6C29" w:rsidRDefault="00843E87" w:rsidP="001121F0">
      <w:pPr>
        <w:shd w:val="clear" w:color="auto" w:fill="FFFFFF"/>
        <w:textAlignment w:val="baseline"/>
      </w:pPr>
      <w:r>
        <w:rPr>
          <w:rStyle w:val="berschrift2Zchn"/>
          <w:lang w:eastAsia="de-DE"/>
        </w:rPr>
        <w:lastRenderedPageBreak/>
        <w:t>Ziele</w:t>
      </w:r>
      <w:r w:rsidR="001121F0" w:rsidRPr="001121F0">
        <w:rPr>
          <w:rFonts w:ascii="inherit" w:eastAsia="Times New Roman" w:hAnsi="inherit" w:cs="Times New Roman"/>
          <w:color w:val="444444"/>
          <w:sz w:val="27"/>
          <w:szCs w:val="27"/>
          <w:lang w:eastAsia="de-DE"/>
        </w:rPr>
        <w:br/>
      </w:r>
      <w:r w:rsidR="00AA6C29" w:rsidRPr="00AA6C29">
        <w:t>Am Ende des Workshops werden die Teilenehmer</w:t>
      </w:r>
      <w:r>
        <w:t>*</w:t>
      </w:r>
      <w:r w:rsidR="00AA6C29" w:rsidRPr="00AA6C29">
        <w:t>Innen in der Lage sein:</w:t>
      </w:r>
    </w:p>
    <w:p w:rsidR="00AA6C29" w:rsidRDefault="00AA6C29" w:rsidP="00AA6C29">
      <w:pPr>
        <w:pStyle w:val="Listenabsatz"/>
        <w:numPr>
          <w:ilvl w:val="0"/>
          <w:numId w:val="6"/>
        </w:numPr>
        <w:shd w:val="clear" w:color="auto" w:fill="FFFFFF"/>
        <w:textAlignment w:val="baseline"/>
      </w:pPr>
      <w:r>
        <w:t>Das Wellenverhalten von Licht zu beschreiben</w:t>
      </w:r>
    </w:p>
    <w:p w:rsidR="00AA6C29" w:rsidRDefault="00AA6C29" w:rsidP="00AA6C29">
      <w:pPr>
        <w:pStyle w:val="Listenabsatz"/>
        <w:numPr>
          <w:ilvl w:val="0"/>
          <w:numId w:val="6"/>
        </w:numPr>
        <w:shd w:val="clear" w:color="auto" w:fill="FFFFFF"/>
        <w:textAlignment w:val="baseline"/>
      </w:pPr>
      <w:r>
        <w:t>Die Grundlagen der Holographie kennen</w:t>
      </w:r>
    </w:p>
    <w:p w:rsidR="00AA6C29" w:rsidRDefault="00AA6C29" w:rsidP="00AA6C29">
      <w:pPr>
        <w:pStyle w:val="Listenabsatz"/>
        <w:numPr>
          <w:ilvl w:val="0"/>
          <w:numId w:val="6"/>
        </w:numPr>
        <w:shd w:val="clear" w:color="auto" w:fill="FFFFFF"/>
        <w:textAlignment w:val="baseline"/>
      </w:pPr>
      <w:r>
        <w:t>Ein Konzept entwickeln welches den Prototypen für ein linsenloses Mikroskop darstellt</w:t>
      </w:r>
    </w:p>
    <w:p w:rsidR="00AA6C29" w:rsidRDefault="00AA6C29" w:rsidP="00AA6C29">
      <w:pPr>
        <w:pStyle w:val="Listenabsatz"/>
        <w:numPr>
          <w:ilvl w:val="0"/>
          <w:numId w:val="6"/>
        </w:numPr>
        <w:shd w:val="clear" w:color="auto" w:fill="FFFFFF"/>
        <w:textAlignment w:val="baseline"/>
      </w:pPr>
      <w:r>
        <w:t>Ein CAD-Teil zu konstruieren..</w:t>
      </w:r>
    </w:p>
    <w:p w:rsidR="00AA6C29" w:rsidRDefault="00AA6C29" w:rsidP="00AA6C29">
      <w:pPr>
        <w:pStyle w:val="Listenabsatz"/>
        <w:numPr>
          <w:ilvl w:val="0"/>
          <w:numId w:val="6"/>
        </w:numPr>
        <w:shd w:val="clear" w:color="auto" w:fill="FFFFFF"/>
        <w:textAlignment w:val="baseline"/>
      </w:pPr>
      <w:r>
        <w:t>.. und das CAD Teil mithilfe eines 3D Druckers zu fertigen</w:t>
      </w:r>
    </w:p>
    <w:p w:rsidR="00AA6C29" w:rsidRDefault="00AA6C29" w:rsidP="00AA6C29">
      <w:pPr>
        <w:pStyle w:val="Listenabsatz"/>
        <w:numPr>
          <w:ilvl w:val="0"/>
          <w:numId w:val="6"/>
        </w:numPr>
        <w:shd w:val="clear" w:color="auto" w:fill="FFFFFF"/>
        <w:textAlignment w:val="baseline"/>
      </w:pPr>
      <w:r>
        <w:t xml:space="preserve">Eine einfach elektronische Schaltung zu löten </w:t>
      </w:r>
    </w:p>
    <w:p w:rsidR="00AA6C29" w:rsidRDefault="00AA6C29" w:rsidP="00AA6C29">
      <w:pPr>
        <w:pStyle w:val="Listenabsatz"/>
        <w:numPr>
          <w:ilvl w:val="0"/>
          <w:numId w:val="6"/>
        </w:numPr>
        <w:shd w:val="clear" w:color="auto" w:fill="FFFFFF"/>
        <w:textAlignment w:val="baseline"/>
      </w:pPr>
      <w:r>
        <w:t>Ein einfaches Programm zu schreiben was ein Kamerabild mit dem Raspberry Pi aufnimmt</w:t>
      </w:r>
    </w:p>
    <w:p w:rsidR="00AA6C29" w:rsidRDefault="00AA6C29" w:rsidP="00AA6C29">
      <w:pPr>
        <w:pStyle w:val="Listenabsatz"/>
        <w:numPr>
          <w:ilvl w:val="0"/>
          <w:numId w:val="6"/>
        </w:numPr>
        <w:shd w:val="clear" w:color="auto" w:fill="FFFFFF"/>
        <w:textAlignment w:val="baseline"/>
      </w:pPr>
      <w:r>
        <w:t>Ein einfaches Programm zu schreiben was das Kamerabild auf dem Raspberry Pi rekonstruiert</w:t>
      </w:r>
    </w:p>
    <w:p w:rsidR="00AA6C29" w:rsidRDefault="00AA6C29" w:rsidP="00AA6C29">
      <w:pPr>
        <w:pStyle w:val="Listenabsatz"/>
        <w:numPr>
          <w:ilvl w:val="0"/>
          <w:numId w:val="6"/>
        </w:numPr>
        <w:shd w:val="clear" w:color="auto" w:fill="FFFFFF"/>
        <w:textAlignment w:val="baseline"/>
      </w:pPr>
      <w:r>
        <w:t xml:space="preserve">Den Prototypen in Betrieb nehmen und testen </w:t>
      </w:r>
    </w:p>
    <w:p w:rsidR="00AA6C29" w:rsidRPr="00AA6C29" w:rsidRDefault="00AA6C29" w:rsidP="001121F0">
      <w:pPr>
        <w:pStyle w:val="Listenabsatz"/>
        <w:numPr>
          <w:ilvl w:val="0"/>
          <w:numId w:val="6"/>
        </w:numPr>
        <w:shd w:val="clear" w:color="auto" w:fill="FFFFFF"/>
        <w:textAlignment w:val="baseline"/>
        <w:rPr>
          <w:rFonts w:ascii="inherit" w:eastAsia="Times New Roman" w:hAnsi="inherit" w:cs="Times New Roman"/>
          <w:color w:val="444444"/>
          <w:sz w:val="27"/>
          <w:szCs w:val="27"/>
          <w:lang w:val="en-US" w:eastAsia="de-DE"/>
        </w:rPr>
      </w:pPr>
      <w:r>
        <w:t>Ihre Arbeit zu bewerten</w:t>
      </w:r>
    </w:p>
    <w:p w:rsidR="00AA6C29" w:rsidRDefault="00AA6C29" w:rsidP="00AA6C29">
      <w:pPr>
        <w:shd w:val="clear" w:color="auto" w:fill="FFFFFF"/>
        <w:textAlignment w:val="baseline"/>
        <w:rPr>
          <w:rFonts w:ascii="inherit" w:eastAsia="Times New Roman" w:hAnsi="inherit" w:cs="Times New Roman"/>
          <w:color w:val="444444"/>
          <w:sz w:val="27"/>
          <w:szCs w:val="27"/>
          <w:lang w:val="en-US" w:eastAsia="de-DE"/>
        </w:rPr>
      </w:pPr>
    </w:p>
    <w:p w:rsidR="005B0A1C" w:rsidRDefault="005B0A1C">
      <w:pPr>
        <w:rPr>
          <w:rFonts w:asciiTheme="majorHAnsi" w:eastAsia="Times New Roman" w:hAnsiTheme="majorHAnsi" w:cstheme="majorBidi"/>
          <w:b/>
          <w:bCs/>
          <w:outline/>
          <w:color w:val="4472C4" w:themeColor="accent1"/>
          <w:sz w:val="34"/>
          <w:szCs w:val="34"/>
          <w:lang w:val="en-US" w:eastAsia="de-DE"/>
          <w14:textOutline w14:w="9525" w14:cap="flat" w14:cmpd="sng" w14:algn="ctr">
            <w14:solidFill>
              <w14:schemeClr w14:val="accent1">
                <w14:lumMod w14:val="75000"/>
              </w14:schemeClr>
            </w14:solidFill>
            <w14:prstDash w14:val="solid"/>
            <w14:round/>
          </w14:textOutline>
          <w14:textFill>
            <w14:noFill/>
          </w14:textFill>
        </w:rPr>
      </w:pPr>
      <w:r>
        <w:rPr>
          <w:rFonts w:eastAsia="Times New Roman"/>
          <w:lang w:val="en-US" w:eastAsia="de-DE"/>
        </w:rPr>
        <w:br w:type="page"/>
      </w:r>
    </w:p>
    <w:p w:rsidR="005B0A1C" w:rsidRDefault="005B0A1C"/>
    <w:p w:rsidR="005B0A1C" w:rsidRPr="006A0DF3" w:rsidRDefault="006A0DF3" w:rsidP="00B244DB">
      <w:pPr>
        <w:pStyle w:val="berschrift1"/>
        <w:rPr>
          <w:rFonts w:eastAsia="Times New Roman"/>
          <w:lang w:eastAsia="de-DE"/>
        </w:rPr>
      </w:pPr>
      <w:bookmarkStart w:id="3" w:name="_Toc519951705"/>
      <w:r w:rsidRPr="006A0DF3">
        <w:rPr>
          <w:rFonts w:eastAsia="Times New Roman"/>
          <w:lang w:eastAsia="de-DE"/>
        </w:rPr>
        <w:t>Aufbau des Mikroskops (Praktischer</w:t>
      </w:r>
      <w:r w:rsidR="00B244DB" w:rsidRPr="006A0DF3">
        <w:rPr>
          <w:rFonts w:eastAsia="Times New Roman"/>
          <w:lang w:eastAsia="de-DE"/>
        </w:rPr>
        <w:t xml:space="preserve"> Teil</w:t>
      </w:r>
      <w:bookmarkEnd w:id="3"/>
      <w:r w:rsidRPr="006A0DF3">
        <w:rPr>
          <w:rFonts w:eastAsia="Times New Roman"/>
          <w:lang w:eastAsia="de-DE"/>
        </w:rPr>
        <w:t>)</w:t>
      </w:r>
    </w:p>
    <w:p w:rsidR="006A0DF3" w:rsidRDefault="006A0DF3" w:rsidP="006A0DF3">
      <w:pPr>
        <w:rPr>
          <w:rFonts w:eastAsia="Times New Roman"/>
          <w:lang w:eastAsia="de-DE"/>
        </w:rPr>
      </w:pPr>
      <w:bookmarkStart w:id="4" w:name="_Toc519951706"/>
      <w:r>
        <w:rPr>
          <w:rFonts w:eastAsia="Times New Roman"/>
          <w:lang w:eastAsia="de-DE"/>
        </w:rPr>
        <w:t xml:space="preserve">Im Folgenden soll kurz erläutert werden wofür die einzelnen Komponenten verwendet werden und in welchem Zusammenhang sie zueinander stehen. Am Ende soll ein digital-holographisches Mikroskop entstehen, welches komplett selbst gebaut werden kann. </w:t>
      </w:r>
    </w:p>
    <w:p w:rsidR="006A0DF3" w:rsidRPr="00A9427C" w:rsidRDefault="006A0DF3" w:rsidP="00E128D8">
      <w:pPr>
        <w:pStyle w:val="berschrift2"/>
        <w:rPr>
          <w:rFonts w:eastAsia="Times New Roman"/>
          <w:lang w:eastAsia="de-DE"/>
        </w:rPr>
      </w:pPr>
    </w:p>
    <w:p w:rsidR="00AA6C29" w:rsidRDefault="00B244DB" w:rsidP="00E128D8">
      <w:pPr>
        <w:pStyle w:val="berschrift2"/>
        <w:rPr>
          <w:rFonts w:eastAsia="Times New Roman"/>
          <w:lang w:val="en-US" w:eastAsia="de-DE"/>
        </w:rPr>
      </w:pPr>
      <w:r>
        <w:rPr>
          <w:rFonts w:eastAsia="Times New Roman"/>
          <w:lang w:val="en-US" w:eastAsia="de-DE"/>
        </w:rPr>
        <w:t xml:space="preserve">FERTIGER </w:t>
      </w:r>
      <w:r w:rsidR="00AA6C29">
        <w:rPr>
          <w:rFonts w:eastAsia="Times New Roman"/>
          <w:lang w:val="en-US" w:eastAsia="de-DE"/>
        </w:rPr>
        <w:t>AUFBAU</w:t>
      </w:r>
      <w:bookmarkEnd w:id="4"/>
    </w:p>
    <w:p w:rsidR="00AA6C29" w:rsidRDefault="00AA6C29" w:rsidP="00AA6C29">
      <w:pPr>
        <w:rPr>
          <w:lang w:val="en-US" w:eastAsia="de-DE"/>
        </w:rPr>
      </w:pPr>
    </w:p>
    <w:p w:rsidR="00AA6C29" w:rsidRDefault="00AA6C29" w:rsidP="00AA6C29">
      <w:pPr>
        <w:keepNext/>
      </w:pPr>
      <w:r>
        <w:rPr>
          <w:noProof/>
          <w:lang w:val="en-US" w:eastAsia="de-DE"/>
        </w:rPr>
        <w:drawing>
          <wp:inline distT="0" distB="0" distL="0" distR="0" wp14:anchorId="19136FA5" wp14:editId="19AECEE2">
            <wp:extent cx="5722159" cy="2907323"/>
            <wp:effectExtent l="0" t="0" r="5715"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lineHologram_tagged.png"/>
                    <pic:cNvPicPr/>
                  </pic:nvPicPr>
                  <pic:blipFill rotWithShape="1">
                    <a:blip r:embed="rId12" cstate="print">
                      <a:extLst>
                        <a:ext uri="{28A0092B-C50C-407E-A947-70E740481C1C}">
                          <a14:useLocalDpi xmlns:a14="http://schemas.microsoft.com/office/drawing/2010/main" val="0"/>
                        </a:ext>
                      </a:extLst>
                    </a:blip>
                    <a:srcRect t="12303" b="19767"/>
                    <a:stretch/>
                  </pic:blipFill>
                  <pic:spPr bwMode="auto">
                    <a:xfrm>
                      <a:off x="0" y="0"/>
                      <a:ext cx="5742256" cy="2917534"/>
                    </a:xfrm>
                    <a:prstGeom prst="rect">
                      <a:avLst/>
                    </a:prstGeom>
                    <a:ln>
                      <a:noFill/>
                    </a:ln>
                    <a:extLst>
                      <a:ext uri="{53640926-AAD7-44D8-BBD7-CCE9431645EC}">
                        <a14:shadowObscured xmlns:a14="http://schemas.microsoft.com/office/drawing/2010/main"/>
                      </a:ext>
                    </a:extLst>
                  </pic:spPr>
                </pic:pic>
              </a:graphicData>
            </a:graphic>
          </wp:inline>
        </w:drawing>
      </w:r>
    </w:p>
    <w:p w:rsidR="00AA6C29" w:rsidRPr="00AA6C29" w:rsidRDefault="00AA6C29" w:rsidP="00AA6C29">
      <w:pPr>
        <w:pStyle w:val="Beschriftung"/>
        <w:rPr>
          <w:lang w:eastAsia="de-DE"/>
        </w:rPr>
      </w:pPr>
      <w:r>
        <w:t xml:space="preserve">Figure </w:t>
      </w:r>
      <w:r w:rsidR="00A162B1">
        <w:rPr>
          <w:noProof/>
        </w:rPr>
        <w:fldChar w:fldCharType="begin"/>
      </w:r>
      <w:r w:rsidR="00A162B1">
        <w:rPr>
          <w:noProof/>
        </w:rPr>
        <w:instrText xml:space="preserve"> SEQ Figure \* ARABIC </w:instrText>
      </w:r>
      <w:r w:rsidR="00A162B1">
        <w:rPr>
          <w:noProof/>
        </w:rPr>
        <w:fldChar w:fldCharType="separate"/>
      </w:r>
      <w:r w:rsidR="005B5AFE">
        <w:rPr>
          <w:noProof/>
        </w:rPr>
        <w:t>1</w:t>
      </w:r>
      <w:r w:rsidR="00A162B1">
        <w:rPr>
          <w:noProof/>
        </w:rPr>
        <w:fldChar w:fldCharType="end"/>
      </w:r>
      <w:r>
        <w:t xml:space="preserve"> </w:t>
      </w:r>
      <w:r w:rsidR="006A0DF3">
        <w:t>–</w:t>
      </w:r>
      <w:r>
        <w:t xml:space="preserve"> </w:t>
      </w:r>
      <w:r w:rsidR="006A0DF3">
        <w:t xml:space="preserve">So sieht das fertige Mikroskop aus, wenn alle Teile zusammenkommen. Die blauen Linien repräsentieren die Kugelwellen die vom Pinhole ausgehen. </w:t>
      </w:r>
    </w:p>
    <w:p w:rsidR="00AA6C29" w:rsidRDefault="00AA6C29" w:rsidP="00AA6C29">
      <w:pPr>
        <w:rPr>
          <w:lang w:eastAsia="de-DE"/>
        </w:rPr>
      </w:pPr>
    </w:p>
    <w:p w:rsidR="007F6350" w:rsidRDefault="007F6350">
      <w:pPr>
        <w:rPr>
          <w:rFonts w:asciiTheme="majorHAnsi" w:eastAsiaTheme="majorEastAsia" w:hAnsiTheme="majorHAnsi" w:cstheme="majorBidi"/>
          <w:b/>
          <w:bCs/>
          <w:outline/>
          <w:color w:val="4472C4" w:themeColor="accent1"/>
          <w:sz w:val="34"/>
          <w:szCs w:val="34"/>
          <w:lang w:eastAsia="de-DE"/>
          <w14:textOutline w14:w="9525" w14:cap="flat" w14:cmpd="sng" w14:algn="ctr">
            <w14:solidFill>
              <w14:schemeClr w14:val="accent1">
                <w14:lumMod w14:val="75000"/>
              </w14:schemeClr>
            </w14:solidFill>
            <w14:prstDash w14:val="solid"/>
            <w14:round/>
          </w14:textOutline>
          <w14:textFill>
            <w14:noFill/>
          </w14:textFill>
        </w:rPr>
      </w:pPr>
      <w:r>
        <w:rPr>
          <w:lang w:eastAsia="de-DE"/>
        </w:rPr>
        <w:br w:type="page"/>
      </w:r>
    </w:p>
    <w:p w:rsidR="00AA6C29" w:rsidRPr="006A0DF3" w:rsidRDefault="00660A59" w:rsidP="006A0DF3">
      <w:pPr>
        <w:pStyle w:val="berschrift2"/>
        <w:rPr>
          <w:lang w:eastAsia="de-DE"/>
        </w:rPr>
      </w:pPr>
      <w:bookmarkStart w:id="5" w:name="_Toc519951707"/>
      <w:r>
        <w:rPr>
          <w:lang w:eastAsia="de-DE"/>
        </w:rPr>
        <w:lastRenderedPageBreak/>
        <w:t xml:space="preserve">Stückliste </w:t>
      </w:r>
      <w:bookmarkEnd w:id="5"/>
    </w:p>
    <w:tbl>
      <w:tblPr>
        <w:tblStyle w:val="Gitternetztabelle2"/>
        <w:tblW w:w="8789" w:type="dxa"/>
        <w:tblLayout w:type="fixed"/>
        <w:tblLook w:val="04A0" w:firstRow="1" w:lastRow="0" w:firstColumn="1" w:lastColumn="0" w:noHBand="0" w:noVBand="1"/>
      </w:tblPr>
      <w:tblGrid>
        <w:gridCol w:w="360"/>
        <w:gridCol w:w="491"/>
        <w:gridCol w:w="3827"/>
        <w:gridCol w:w="3402"/>
        <w:gridCol w:w="709"/>
      </w:tblGrid>
      <w:tr w:rsidR="006A0DF3" w:rsidTr="00DE1C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eastAsia="de-DE"/>
              </w:rPr>
            </w:pPr>
          </w:p>
        </w:tc>
        <w:tc>
          <w:tcPr>
            <w:tcW w:w="491" w:type="dxa"/>
          </w:tcPr>
          <w:p w:rsidR="006A0DF3" w:rsidRDefault="006A0DF3" w:rsidP="006A0DF3">
            <w:pPr>
              <w:keepNext/>
              <w:ind w:left="360"/>
              <w:cnfStyle w:val="100000000000" w:firstRow="1" w:lastRow="0" w:firstColumn="0" w:lastColumn="0" w:oddVBand="0" w:evenVBand="0" w:oddHBand="0" w:evenHBand="0" w:firstRowFirstColumn="0" w:firstRowLastColumn="0" w:lastRowFirstColumn="0" w:lastRowLastColumn="0"/>
              <w:rPr>
                <w:lang w:eastAsia="de-DE"/>
              </w:rPr>
            </w:pPr>
            <w:r>
              <w:rPr>
                <w:lang w:eastAsia="de-DE"/>
              </w:rPr>
              <w:t>Anzahl</w:t>
            </w:r>
          </w:p>
        </w:tc>
        <w:tc>
          <w:tcPr>
            <w:tcW w:w="3827" w:type="dxa"/>
          </w:tcPr>
          <w:p w:rsidR="006A0DF3" w:rsidRDefault="006A0DF3" w:rsidP="006A0DF3">
            <w:pPr>
              <w:keepNext/>
              <w:ind w:left="360"/>
              <w:cnfStyle w:val="100000000000" w:firstRow="1" w:lastRow="0" w:firstColumn="0" w:lastColumn="0" w:oddVBand="0" w:evenVBand="0" w:oddHBand="0" w:evenHBand="0" w:firstRowFirstColumn="0" w:firstRowLastColumn="0" w:lastRowFirstColumn="0" w:lastRowLastColumn="0"/>
              <w:rPr>
                <w:lang w:eastAsia="de-DE"/>
              </w:rPr>
            </w:pPr>
            <w:r>
              <w:rPr>
                <w:lang w:eastAsia="de-DE"/>
              </w:rPr>
              <w:t>Bezeichnung</w:t>
            </w:r>
          </w:p>
        </w:tc>
        <w:tc>
          <w:tcPr>
            <w:tcW w:w="3402" w:type="dxa"/>
          </w:tcPr>
          <w:p w:rsidR="006A0DF3" w:rsidRDefault="006A0DF3" w:rsidP="00AA6C29">
            <w:pPr>
              <w:keepNext/>
              <w:cnfStyle w:val="100000000000" w:firstRow="1" w:lastRow="0" w:firstColumn="0" w:lastColumn="0" w:oddVBand="0" w:evenVBand="0" w:oddHBand="0" w:evenHBand="0" w:firstRowFirstColumn="0" w:firstRowLastColumn="0" w:lastRowFirstColumn="0" w:lastRowLastColumn="0"/>
              <w:rPr>
                <w:noProof/>
                <w:lang w:val="en-US" w:eastAsia="de-DE"/>
              </w:rPr>
            </w:pPr>
            <w:r>
              <w:rPr>
                <w:noProof/>
                <w:lang w:val="en-US" w:eastAsia="de-DE"/>
              </w:rPr>
              <w:t>Bild</w:t>
            </w:r>
          </w:p>
        </w:tc>
        <w:tc>
          <w:tcPr>
            <w:tcW w:w="709" w:type="dxa"/>
          </w:tcPr>
          <w:p w:rsidR="006A0DF3" w:rsidRDefault="006A0DF3" w:rsidP="00AA6C29">
            <w:pPr>
              <w:keepNext/>
              <w:cnfStyle w:val="100000000000" w:firstRow="1" w:lastRow="0" w:firstColumn="0" w:lastColumn="0" w:oddVBand="0" w:evenVBand="0" w:oddHBand="0" w:evenHBand="0" w:firstRowFirstColumn="0" w:firstRowLastColumn="0" w:lastRowFirstColumn="0" w:lastRowLastColumn="0"/>
              <w:rPr>
                <w:noProof/>
                <w:lang w:val="en-US" w:eastAsia="de-DE"/>
              </w:rPr>
            </w:pPr>
            <w:r>
              <w:rPr>
                <w:noProof/>
                <w:lang w:val="en-US" w:eastAsia="de-DE"/>
              </w:rPr>
              <w:t>Preis (ca.)</w:t>
            </w:r>
          </w:p>
        </w:tc>
      </w:tr>
      <w:tr w:rsidR="006A281B" w:rsidTr="00DE1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eastAsia="de-DE"/>
              </w:rPr>
            </w:pPr>
          </w:p>
        </w:tc>
        <w:tc>
          <w:tcPr>
            <w:tcW w:w="491" w:type="dxa"/>
          </w:tcPr>
          <w:p w:rsid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r>
              <w:rPr>
                <w:lang w:eastAsia="de-DE"/>
              </w:rPr>
              <w:t>1</w:t>
            </w:r>
          </w:p>
        </w:tc>
        <w:tc>
          <w:tcPr>
            <w:tcW w:w="3827" w:type="dxa"/>
          </w:tcPr>
          <w:p w:rsid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bookmarkStart w:id="6" w:name="OLE_LINK1"/>
            <w:bookmarkStart w:id="7" w:name="OLE_LINK2"/>
            <w:r>
              <w:rPr>
                <w:lang w:eastAsia="de-DE"/>
              </w:rPr>
              <w:t>Grundplatte</w:t>
            </w:r>
            <w:bookmarkEnd w:id="6"/>
            <w:bookmarkEnd w:id="7"/>
            <w:r>
              <w:rPr>
                <w:lang w:eastAsia="de-DE"/>
              </w:rPr>
              <w:t xml:space="preserve"> (1x4)</w:t>
            </w:r>
          </w:p>
          <w:p w:rsidR="00F8657D" w:rsidRDefault="00686103" w:rsidP="00686103">
            <w:pPr>
              <w:pStyle w:val="Listenabsatz"/>
              <w:numPr>
                <w:ilvl w:val="0"/>
                <w:numId w:val="6"/>
              </w:numPr>
              <w:cnfStyle w:val="000000100000" w:firstRow="0" w:lastRow="0" w:firstColumn="0" w:lastColumn="0" w:oddVBand="0" w:evenVBand="0" w:oddHBand="1" w:evenHBand="0" w:firstRowFirstColumn="0" w:firstRowLastColumn="0" w:lastRowFirstColumn="0" w:lastRowLastColumn="0"/>
              <w:rPr>
                <w:lang w:eastAsia="de-DE"/>
              </w:rPr>
            </w:pPr>
            <w:hyperlink r:id="rId13" w:history="1">
              <w:r w:rsidRPr="000E6F4C">
                <w:rPr>
                  <w:rStyle w:val="Hyperlink"/>
                  <w:lang w:eastAsia="de-DE"/>
                </w:rPr>
                <w:t>https://github.com/bionanoimaging/UC2-GIT/blob/master/CAD/INLINE_HOLOGRAM/STL/INLINE_HOLOGRAM_00_Base_4x1_v0.stl</w:t>
              </w:r>
            </w:hyperlink>
            <w:r>
              <w:rPr>
                <w:lang w:eastAsia="de-DE"/>
              </w:rPr>
              <w:t xml:space="preserve"> </w:t>
            </w:r>
          </w:p>
        </w:tc>
        <w:tc>
          <w:tcPr>
            <w:tcW w:w="3402" w:type="dxa"/>
          </w:tcPr>
          <w:p w:rsidR="006A0DF3" w:rsidRDefault="006A0DF3" w:rsidP="00AA6C29">
            <w:pPr>
              <w:keepNext/>
              <w:cnfStyle w:val="000000100000" w:firstRow="0" w:lastRow="0" w:firstColumn="0" w:lastColumn="0" w:oddVBand="0" w:evenVBand="0" w:oddHBand="1" w:evenHBand="0" w:firstRowFirstColumn="0" w:firstRowLastColumn="0" w:lastRowFirstColumn="0" w:lastRowLastColumn="0"/>
              <w:rPr>
                <w:lang w:eastAsia="de-DE"/>
              </w:rPr>
            </w:pPr>
            <w:r>
              <w:rPr>
                <w:noProof/>
                <w:lang w:val="en-US" w:eastAsia="de-DE"/>
              </w:rPr>
              <w:drawing>
                <wp:inline distT="0" distB="0" distL="0" distR="0" wp14:anchorId="101E22C6" wp14:editId="6F28ADDD">
                  <wp:extent cx="1966084" cy="650727"/>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se_1.png"/>
                          <pic:cNvPicPr/>
                        </pic:nvPicPr>
                        <pic:blipFill rotWithShape="1">
                          <a:blip r:embed="rId14" cstate="print">
                            <a:extLst>
                              <a:ext uri="{28A0092B-C50C-407E-A947-70E740481C1C}">
                                <a14:useLocalDpi xmlns:a14="http://schemas.microsoft.com/office/drawing/2010/main" val="0"/>
                              </a:ext>
                            </a:extLst>
                          </a:blip>
                          <a:srcRect l="6052" t="27563" r="6716" b="33944"/>
                          <a:stretch/>
                        </pic:blipFill>
                        <pic:spPr bwMode="auto">
                          <a:xfrm>
                            <a:off x="0" y="0"/>
                            <a:ext cx="1985568" cy="657176"/>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6A0DF3" w:rsidRDefault="006A0DF3" w:rsidP="00AA6C29">
            <w:pPr>
              <w:keepNext/>
              <w:cnfStyle w:val="000000100000" w:firstRow="0" w:lastRow="0" w:firstColumn="0" w:lastColumn="0" w:oddVBand="0" w:evenVBand="0" w:oddHBand="1" w:evenHBand="0" w:firstRowFirstColumn="0" w:firstRowLastColumn="0" w:lastRowFirstColumn="0" w:lastRowLastColumn="0"/>
              <w:rPr>
                <w:noProof/>
                <w:lang w:val="en-US" w:eastAsia="de-DE"/>
              </w:rPr>
            </w:pPr>
            <w:bookmarkStart w:id="8" w:name="OLE_LINK5"/>
            <w:bookmarkStart w:id="9" w:name="OLE_LINK6"/>
            <w:r>
              <w:rPr>
                <w:noProof/>
                <w:lang w:val="en-US" w:eastAsia="de-DE"/>
              </w:rPr>
              <w:t>1€</w:t>
            </w:r>
            <w:bookmarkEnd w:id="8"/>
            <w:bookmarkEnd w:id="9"/>
          </w:p>
        </w:tc>
      </w:tr>
      <w:tr w:rsidR="006A0DF3" w:rsidTr="00DE1CB3">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eastAsia="de-DE"/>
              </w:rPr>
            </w:pPr>
          </w:p>
        </w:tc>
        <w:tc>
          <w:tcPr>
            <w:tcW w:w="491" w:type="dxa"/>
          </w:tcPr>
          <w:p w:rsidR="006A0DF3" w:rsidRDefault="006A0DF3" w:rsidP="006A0DF3">
            <w:pPr>
              <w:keepNext/>
              <w:ind w:left="360"/>
              <w:cnfStyle w:val="000000000000" w:firstRow="0" w:lastRow="0" w:firstColumn="0" w:lastColumn="0" w:oddVBand="0" w:evenVBand="0" w:oddHBand="0" w:evenHBand="0" w:firstRowFirstColumn="0" w:firstRowLastColumn="0" w:lastRowFirstColumn="0" w:lastRowLastColumn="0"/>
              <w:rPr>
                <w:lang w:eastAsia="de-DE"/>
              </w:rPr>
            </w:pPr>
            <w:r>
              <w:rPr>
                <w:lang w:eastAsia="de-DE"/>
              </w:rPr>
              <w:t>2</w:t>
            </w:r>
          </w:p>
        </w:tc>
        <w:tc>
          <w:tcPr>
            <w:tcW w:w="3827" w:type="dxa"/>
          </w:tcPr>
          <w:p w:rsidR="006A0DF3" w:rsidRDefault="006A0DF3" w:rsidP="006A0DF3">
            <w:pPr>
              <w:keepNext/>
              <w:ind w:left="360"/>
              <w:cnfStyle w:val="000000000000" w:firstRow="0" w:lastRow="0" w:firstColumn="0" w:lastColumn="0" w:oddVBand="0" w:evenVBand="0" w:oddHBand="0" w:evenHBand="0" w:firstRowFirstColumn="0" w:firstRowLastColumn="0" w:lastRowFirstColumn="0" w:lastRowLastColumn="0"/>
              <w:rPr>
                <w:lang w:eastAsia="de-DE"/>
              </w:rPr>
            </w:pPr>
            <w:r>
              <w:rPr>
                <w:lang w:eastAsia="de-DE"/>
              </w:rPr>
              <w:t>Cube</w:t>
            </w:r>
            <w:r w:rsidR="00F8657D">
              <w:rPr>
                <w:lang w:eastAsia="de-DE"/>
              </w:rPr>
              <w:t xml:space="preserve"> (2x)</w:t>
            </w:r>
            <w:r w:rsidR="00A80B02">
              <w:rPr>
                <w:lang w:eastAsia="de-DE"/>
              </w:rPr>
              <w:t>, 2 Teile</w:t>
            </w:r>
          </w:p>
          <w:p w:rsidR="00F8657D" w:rsidRDefault="00686103" w:rsidP="00F8657D">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lang w:eastAsia="de-DE"/>
              </w:rPr>
            </w:pPr>
            <w:hyperlink r:id="rId15" w:history="1">
              <w:r w:rsidRPr="000E6F4C">
                <w:rPr>
                  <w:rStyle w:val="Hyperlink"/>
                  <w:lang w:eastAsia="de-DE"/>
                </w:rPr>
                <w:t>https://github.com/bionanoimaging/UC2-GIT/blob/master/CAD/INLINE_HOLOGRAM/STL/INLINE_HOLOGRAM_10_Cube_v0.st</w:t>
              </w:r>
              <w:r w:rsidRPr="000E6F4C">
                <w:rPr>
                  <w:rStyle w:val="Hyperlink"/>
                  <w:lang w:eastAsia="de-DE"/>
                </w:rPr>
                <w:t>l</w:t>
              </w:r>
            </w:hyperlink>
            <w:r w:rsidR="00F8657D">
              <w:rPr>
                <w:lang w:eastAsia="de-DE"/>
              </w:rPr>
              <w:t xml:space="preserve"> </w:t>
            </w:r>
          </w:p>
          <w:p w:rsidR="00F8657D" w:rsidRDefault="00686103" w:rsidP="00F8657D">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lang w:eastAsia="de-DE"/>
              </w:rPr>
            </w:pPr>
            <w:hyperlink r:id="rId16" w:history="1">
              <w:r w:rsidRPr="000E6F4C">
                <w:rPr>
                  <w:rStyle w:val="Hyperlink"/>
                  <w:lang w:eastAsia="de-DE"/>
                </w:rPr>
                <w:t>https://github.com/bionanoimaging/UC2-GIT/blob/master/CAD/INLINE_HOLOGRAM/STL/INLINE_HOLOGRAM_10_Lid_el_v0.stl</w:t>
              </w:r>
            </w:hyperlink>
          </w:p>
          <w:p w:rsidR="00F8657D" w:rsidRDefault="00F8657D" w:rsidP="00F8657D">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lang w:eastAsia="de-DE"/>
              </w:rPr>
            </w:pPr>
          </w:p>
        </w:tc>
        <w:tc>
          <w:tcPr>
            <w:tcW w:w="3402" w:type="dxa"/>
          </w:tcPr>
          <w:p w:rsidR="006A0DF3" w:rsidRDefault="006A0DF3" w:rsidP="00AA6C29">
            <w:pPr>
              <w:keepNext/>
              <w:cnfStyle w:val="000000000000" w:firstRow="0" w:lastRow="0" w:firstColumn="0" w:lastColumn="0" w:oddVBand="0" w:evenVBand="0" w:oddHBand="0" w:evenHBand="0" w:firstRowFirstColumn="0" w:firstRowLastColumn="0" w:lastRowFirstColumn="0" w:lastRowLastColumn="0"/>
              <w:rPr>
                <w:lang w:eastAsia="de-DE"/>
              </w:rPr>
            </w:pPr>
            <w:r>
              <w:rPr>
                <w:noProof/>
                <w:lang w:val="en-US" w:eastAsia="de-DE"/>
              </w:rPr>
              <w:drawing>
                <wp:inline distT="0" distB="0" distL="0" distR="0" wp14:anchorId="06A2F060" wp14:editId="33EC345E">
                  <wp:extent cx="1420721" cy="1286824"/>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be_4.png"/>
                          <pic:cNvPicPr/>
                        </pic:nvPicPr>
                        <pic:blipFill rotWithShape="1">
                          <a:blip r:embed="rId17" cstate="print">
                            <a:extLst>
                              <a:ext uri="{28A0092B-C50C-407E-A947-70E740481C1C}">
                                <a14:useLocalDpi xmlns:a14="http://schemas.microsoft.com/office/drawing/2010/main" val="0"/>
                              </a:ext>
                            </a:extLst>
                          </a:blip>
                          <a:srcRect l="22095" t="16303" r="22095" b="16303"/>
                          <a:stretch/>
                        </pic:blipFill>
                        <pic:spPr bwMode="auto">
                          <a:xfrm>
                            <a:off x="0" y="0"/>
                            <a:ext cx="1429585" cy="1294853"/>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6A0DF3" w:rsidRDefault="006A0DF3" w:rsidP="00AA6C29">
            <w:pPr>
              <w:keepNext/>
              <w:cnfStyle w:val="000000000000" w:firstRow="0" w:lastRow="0" w:firstColumn="0" w:lastColumn="0" w:oddVBand="0" w:evenVBand="0" w:oddHBand="0" w:evenHBand="0" w:firstRowFirstColumn="0" w:firstRowLastColumn="0" w:lastRowFirstColumn="0" w:lastRowLastColumn="0"/>
              <w:rPr>
                <w:noProof/>
                <w:lang w:val="en-US" w:eastAsia="de-DE"/>
              </w:rPr>
            </w:pPr>
            <w:r>
              <w:rPr>
                <w:noProof/>
                <w:lang w:val="en-US" w:eastAsia="de-DE"/>
              </w:rPr>
              <w:t>1€</w:t>
            </w:r>
          </w:p>
        </w:tc>
      </w:tr>
      <w:tr w:rsidR="006A281B" w:rsidRPr="00E34791" w:rsidTr="00DE1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eastAsia="de-DE"/>
              </w:rPr>
            </w:pPr>
          </w:p>
        </w:tc>
        <w:tc>
          <w:tcPr>
            <w:tcW w:w="491" w:type="dxa"/>
          </w:tcPr>
          <w:p w:rsid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r>
              <w:rPr>
                <w:lang w:eastAsia="de-DE"/>
              </w:rPr>
              <w:t>1</w:t>
            </w:r>
          </w:p>
        </w:tc>
        <w:tc>
          <w:tcPr>
            <w:tcW w:w="3827" w:type="dxa"/>
          </w:tcPr>
          <w:p w:rsid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val="en-US" w:eastAsia="de-DE"/>
              </w:rPr>
            </w:pPr>
            <w:r w:rsidRPr="00E34791">
              <w:rPr>
                <w:lang w:val="en-US" w:eastAsia="de-DE"/>
              </w:rPr>
              <w:t>LED</w:t>
            </w:r>
            <w:r w:rsidR="00E34791" w:rsidRPr="00E34791">
              <w:rPr>
                <w:lang w:val="en-US" w:eastAsia="de-DE"/>
              </w:rPr>
              <w:t xml:space="preserve"> (Royal blue, i.e. </w:t>
            </w:r>
            <w:r w:rsidR="00E34791">
              <w:rPr>
                <w:lang w:val="en-US" w:eastAsia="de-DE"/>
              </w:rPr>
              <w:t>1W-</w:t>
            </w:r>
            <w:r w:rsidR="00E34791" w:rsidRPr="00E34791">
              <w:rPr>
                <w:lang w:val="en-US" w:eastAsia="de-DE"/>
              </w:rPr>
              <w:t>3W</w:t>
            </w:r>
            <w:r w:rsidR="00686103">
              <w:rPr>
                <w:lang w:val="en-US" w:eastAsia="de-DE"/>
              </w:rPr>
              <w:t>, Star PCB attached)</w:t>
            </w:r>
          </w:p>
          <w:p w:rsidR="00686103" w:rsidRDefault="00686103" w:rsidP="006A0DF3">
            <w:pPr>
              <w:keepNext/>
              <w:ind w:left="360"/>
              <w:cnfStyle w:val="000000100000" w:firstRow="0" w:lastRow="0" w:firstColumn="0" w:lastColumn="0" w:oddVBand="0" w:evenVBand="0" w:oddHBand="1" w:evenHBand="0" w:firstRowFirstColumn="0" w:firstRowLastColumn="0" w:lastRowFirstColumn="0" w:lastRowLastColumn="0"/>
              <w:rPr>
                <w:lang w:val="en-US" w:eastAsia="de-DE"/>
              </w:rPr>
            </w:pPr>
          </w:p>
          <w:p w:rsidR="00686103" w:rsidRPr="00686103" w:rsidRDefault="00686103" w:rsidP="00686103">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lang w:val="en-US" w:eastAsia="de-DE"/>
              </w:rPr>
            </w:pPr>
            <w:hyperlink r:id="rId18" w:history="1">
              <w:r w:rsidRPr="00686103">
                <w:rPr>
                  <w:rStyle w:val="Hyperlink"/>
                  <w:lang w:val="en-US" w:eastAsia="de-DE"/>
                </w:rPr>
                <w:t>https://www.amazon.com/Led-World-Extreme-Royal-445-450nm/dp/B00MNB4LJU</w:t>
              </w:r>
            </w:hyperlink>
            <w:r w:rsidRPr="00686103">
              <w:rPr>
                <w:lang w:val="en-US" w:eastAsia="de-DE"/>
              </w:rPr>
              <w:t xml:space="preserve"> </w:t>
            </w:r>
          </w:p>
        </w:tc>
        <w:tc>
          <w:tcPr>
            <w:tcW w:w="3402" w:type="dxa"/>
          </w:tcPr>
          <w:p w:rsidR="006A0DF3" w:rsidRPr="00E34791" w:rsidRDefault="006A0DF3" w:rsidP="00AA6C29">
            <w:pPr>
              <w:keepNext/>
              <w:cnfStyle w:val="000000100000" w:firstRow="0" w:lastRow="0" w:firstColumn="0" w:lastColumn="0" w:oddVBand="0" w:evenVBand="0" w:oddHBand="1" w:evenHBand="0" w:firstRowFirstColumn="0" w:firstRowLastColumn="0" w:lastRowFirstColumn="0" w:lastRowLastColumn="0"/>
              <w:rPr>
                <w:lang w:val="en-US" w:eastAsia="de-DE"/>
              </w:rPr>
            </w:pPr>
            <w:r>
              <w:rPr>
                <w:noProof/>
                <w:lang w:val="en-US" w:eastAsia="de-DE"/>
              </w:rPr>
              <w:drawing>
                <wp:inline distT="0" distB="0" distL="0" distR="0" wp14:anchorId="07A1DB69" wp14:editId="676AF5C7">
                  <wp:extent cx="826840" cy="810895"/>
                  <wp:effectExtent l="0" t="0" r="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rLED.png"/>
                          <pic:cNvPicPr/>
                        </pic:nvPicPr>
                        <pic:blipFill rotWithShape="1">
                          <a:blip r:embed="rId19" cstate="print">
                            <a:extLst>
                              <a:ext uri="{28A0092B-C50C-407E-A947-70E740481C1C}">
                                <a14:useLocalDpi xmlns:a14="http://schemas.microsoft.com/office/drawing/2010/main" val="0"/>
                              </a:ext>
                            </a:extLst>
                          </a:blip>
                          <a:srcRect l="25214" t="23361" r="35836" b="25710"/>
                          <a:stretch/>
                        </pic:blipFill>
                        <pic:spPr bwMode="auto">
                          <a:xfrm>
                            <a:off x="0" y="0"/>
                            <a:ext cx="836889" cy="820750"/>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6A0DF3" w:rsidRDefault="006A0DF3" w:rsidP="00AA6C29">
            <w:pPr>
              <w:keepNext/>
              <w:cnfStyle w:val="000000100000" w:firstRow="0" w:lastRow="0" w:firstColumn="0" w:lastColumn="0" w:oddVBand="0" w:evenVBand="0" w:oddHBand="1" w:evenHBand="0" w:firstRowFirstColumn="0" w:firstRowLastColumn="0" w:lastRowFirstColumn="0" w:lastRowLastColumn="0"/>
              <w:rPr>
                <w:noProof/>
                <w:lang w:val="en-US" w:eastAsia="de-DE"/>
              </w:rPr>
            </w:pPr>
            <w:r>
              <w:rPr>
                <w:noProof/>
                <w:lang w:val="en-US" w:eastAsia="de-DE"/>
              </w:rPr>
              <w:t>2€</w:t>
            </w:r>
          </w:p>
        </w:tc>
      </w:tr>
      <w:tr w:rsidR="006A0DF3" w:rsidTr="00DE1CB3">
        <w:tc>
          <w:tcPr>
            <w:cnfStyle w:val="001000000000" w:firstRow="0" w:lastRow="0" w:firstColumn="1" w:lastColumn="0" w:oddVBand="0" w:evenVBand="0" w:oddHBand="0" w:evenHBand="0" w:firstRowFirstColumn="0" w:firstRowLastColumn="0" w:lastRowFirstColumn="0" w:lastRowLastColumn="0"/>
            <w:tcW w:w="360" w:type="dxa"/>
          </w:tcPr>
          <w:p w:rsidR="006A0DF3" w:rsidRPr="00E34791" w:rsidRDefault="006A0DF3" w:rsidP="006A0DF3">
            <w:pPr>
              <w:keepNext/>
              <w:ind w:left="360"/>
              <w:rPr>
                <w:lang w:val="en-US" w:eastAsia="de-DE"/>
              </w:rPr>
            </w:pPr>
          </w:p>
        </w:tc>
        <w:tc>
          <w:tcPr>
            <w:tcW w:w="491" w:type="dxa"/>
          </w:tcPr>
          <w:p w:rsidR="006A0DF3" w:rsidRPr="00E34791" w:rsidRDefault="006A0DF3" w:rsidP="006A0DF3">
            <w:pPr>
              <w:keepNext/>
              <w:ind w:left="360"/>
              <w:cnfStyle w:val="000000000000" w:firstRow="0" w:lastRow="0" w:firstColumn="0" w:lastColumn="0" w:oddVBand="0" w:evenVBand="0" w:oddHBand="0" w:evenHBand="0" w:firstRowFirstColumn="0" w:firstRowLastColumn="0" w:lastRowFirstColumn="0" w:lastRowLastColumn="0"/>
              <w:rPr>
                <w:lang w:val="en-US" w:eastAsia="de-DE"/>
              </w:rPr>
            </w:pPr>
            <w:r w:rsidRPr="00E34791">
              <w:rPr>
                <w:lang w:val="en-US" w:eastAsia="de-DE"/>
              </w:rPr>
              <w:t>1</w:t>
            </w:r>
          </w:p>
        </w:tc>
        <w:tc>
          <w:tcPr>
            <w:tcW w:w="3827" w:type="dxa"/>
          </w:tcPr>
          <w:p w:rsidR="006A0DF3" w:rsidRDefault="006A0DF3" w:rsidP="006A0DF3">
            <w:pPr>
              <w:keepNext/>
              <w:ind w:left="360"/>
              <w:cnfStyle w:val="000000000000" w:firstRow="0" w:lastRow="0" w:firstColumn="0" w:lastColumn="0" w:oddVBand="0" w:evenVBand="0" w:oddHBand="0" w:evenHBand="0" w:firstRowFirstColumn="0" w:firstRowLastColumn="0" w:lastRowFirstColumn="0" w:lastRowLastColumn="0"/>
              <w:rPr>
                <w:lang w:val="en-US" w:eastAsia="de-DE"/>
              </w:rPr>
            </w:pPr>
            <w:r w:rsidRPr="00F8657D">
              <w:rPr>
                <w:lang w:val="en-US" w:eastAsia="de-DE"/>
              </w:rPr>
              <w:t>RPi Camera</w:t>
            </w:r>
            <w:r w:rsidR="00A9427C" w:rsidRPr="00F8657D">
              <w:rPr>
                <w:lang w:val="en-US" w:eastAsia="de-DE"/>
              </w:rPr>
              <w:t xml:space="preserve"> v2</w:t>
            </w:r>
            <w:r w:rsidR="00F8657D" w:rsidRPr="00F8657D">
              <w:rPr>
                <w:lang w:val="en-US" w:eastAsia="de-DE"/>
              </w:rPr>
              <w:t xml:space="preserve"> </w:t>
            </w:r>
          </w:p>
          <w:p w:rsidR="00A80B02" w:rsidRPr="00686103" w:rsidRDefault="00A80B02" w:rsidP="00686103">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lang w:val="en-US" w:eastAsia="de-DE"/>
              </w:rPr>
            </w:pPr>
            <w:hyperlink r:id="rId20" w:history="1">
              <w:r w:rsidRPr="00686103">
                <w:rPr>
                  <w:rStyle w:val="Hyperlink"/>
                  <w:lang w:val="en-US" w:eastAsia="de-DE"/>
                </w:rPr>
                <w:t>https://shop.pimoroni.de/products/raspberry-pi-camera-module-v2-1-with-mount</w:t>
              </w:r>
            </w:hyperlink>
          </w:p>
          <w:p w:rsidR="00A80B02" w:rsidRPr="00F8657D" w:rsidRDefault="00A80B02" w:rsidP="006A0DF3">
            <w:pPr>
              <w:keepNext/>
              <w:ind w:left="360"/>
              <w:cnfStyle w:val="000000000000" w:firstRow="0" w:lastRow="0" w:firstColumn="0" w:lastColumn="0" w:oddVBand="0" w:evenVBand="0" w:oddHBand="0" w:evenHBand="0" w:firstRowFirstColumn="0" w:firstRowLastColumn="0" w:lastRowFirstColumn="0" w:lastRowLastColumn="0"/>
              <w:rPr>
                <w:lang w:val="en-US" w:eastAsia="de-DE"/>
              </w:rPr>
            </w:pPr>
          </w:p>
          <w:p w:rsidR="00F8657D" w:rsidRPr="00A80B02" w:rsidRDefault="00F8657D" w:rsidP="006A0DF3">
            <w:pPr>
              <w:keepNext/>
              <w:ind w:left="360"/>
              <w:cnfStyle w:val="000000000000" w:firstRow="0" w:lastRow="0" w:firstColumn="0" w:lastColumn="0" w:oddVBand="0" w:evenVBand="0" w:oddHBand="0" w:evenHBand="0" w:firstRowFirstColumn="0" w:firstRowLastColumn="0" w:lastRowFirstColumn="0" w:lastRowLastColumn="0"/>
              <w:rPr>
                <w:lang w:eastAsia="de-DE"/>
              </w:rPr>
            </w:pPr>
            <w:r w:rsidRPr="00A80B02">
              <w:rPr>
                <w:lang w:eastAsia="de-DE"/>
              </w:rPr>
              <w:t>Alternative</w:t>
            </w:r>
            <w:r w:rsidR="00A80B02" w:rsidRPr="00A80B02">
              <w:rPr>
                <w:lang w:eastAsia="de-DE"/>
              </w:rPr>
              <w:t xml:space="preserve"> für Pi Zero</w:t>
            </w:r>
            <w:r w:rsidRPr="00A80B02">
              <w:rPr>
                <w:lang w:eastAsia="de-DE"/>
              </w:rPr>
              <w:t>:</w:t>
            </w:r>
          </w:p>
          <w:p w:rsidR="00F8657D" w:rsidRPr="00A80B02" w:rsidRDefault="00A80B02" w:rsidP="00686103">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lang w:eastAsia="de-DE"/>
              </w:rPr>
            </w:pPr>
            <w:hyperlink r:id="rId21" w:history="1">
              <w:r w:rsidRPr="00A80B02">
                <w:rPr>
                  <w:rStyle w:val="Hyperlink"/>
                  <w:lang w:eastAsia="de-DE"/>
                </w:rPr>
                <w:t>https://shop.pimoroni.de/products/raspberry-pi-zero-camera-module</w:t>
              </w:r>
            </w:hyperlink>
          </w:p>
          <w:p w:rsidR="00A80B02" w:rsidRPr="00A80B02" w:rsidRDefault="00A80B02" w:rsidP="006A0DF3">
            <w:pPr>
              <w:keepNext/>
              <w:ind w:left="360"/>
              <w:cnfStyle w:val="000000000000" w:firstRow="0" w:lastRow="0" w:firstColumn="0" w:lastColumn="0" w:oddVBand="0" w:evenVBand="0" w:oddHBand="0" w:evenHBand="0" w:firstRowFirstColumn="0" w:firstRowLastColumn="0" w:lastRowFirstColumn="0" w:lastRowLastColumn="0"/>
              <w:rPr>
                <w:lang w:eastAsia="de-DE"/>
              </w:rPr>
            </w:pPr>
          </w:p>
        </w:tc>
        <w:tc>
          <w:tcPr>
            <w:tcW w:w="3402" w:type="dxa"/>
          </w:tcPr>
          <w:p w:rsidR="006A0DF3" w:rsidRDefault="006A0DF3" w:rsidP="00AA6C29">
            <w:pPr>
              <w:keepNext/>
              <w:cnfStyle w:val="000000000000" w:firstRow="0" w:lastRow="0" w:firstColumn="0" w:lastColumn="0" w:oddVBand="0" w:evenVBand="0" w:oddHBand="0" w:evenHBand="0" w:firstRowFirstColumn="0" w:firstRowLastColumn="0" w:lastRowFirstColumn="0" w:lastRowLastColumn="0"/>
              <w:rPr>
                <w:lang w:eastAsia="de-DE"/>
              </w:rPr>
            </w:pPr>
            <w:r>
              <w:rPr>
                <w:noProof/>
                <w:lang w:val="en-US" w:eastAsia="de-DE"/>
              </w:rPr>
              <w:drawing>
                <wp:inline distT="0" distB="0" distL="0" distR="0" wp14:anchorId="0D63BAB3" wp14:editId="45FE0B9E">
                  <wp:extent cx="2475401" cy="919003"/>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piCam.png"/>
                          <pic:cNvPicPr/>
                        </pic:nvPicPr>
                        <pic:blipFill rotWithShape="1">
                          <a:blip r:embed="rId22">
                            <a:extLst>
                              <a:ext uri="{28A0092B-C50C-407E-A947-70E740481C1C}">
                                <a14:useLocalDpi xmlns:a14="http://schemas.microsoft.com/office/drawing/2010/main" val="0"/>
                              </a:ext>
                            </a:extLst>
                          </a:blip>
                          <a:srcRect l="9930" t="28405" r="9930" b="31929"/>
                          <a:stretch/>
                        </pic:blipFill>
                        <pic:spPr bwMode="auto">
                          <a:xfrm>
                            <a:off x="0" y="0"/>
                            <a:ext cx="2486325" cy="923059"/>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6A0DF3" w:rsidRDefault="006A0DF3" w:rsidP="00AA6C29">
            <w:pPr>
              <w:keepNext/>
              <w:cnfStyle w:val="000000000000" w:firstRow="0" w:lastRow="0" w:firstColumn="0" w:lastColumn="0" w:oddVBand="0" w:evenVBand="0" w:oddHBand="0" w:evenHBand="0" w:firstRowFirstColumn="0" w:firstRowLastColumn="0" w:lastRowFirstColumn="0" w:lastRowLastColumn="0"/>
              <w:rPr>
                <w:noProof/>
                <w:lang w:val="en-US" w:eastAsia="de-DE"/>
              </w:rPr>
            </w:pPr>
            <w:r>
              <w:rPr>
                <w:noProof/>
                <w:lang w:val="en-US" w:eastAsia="de-DE"/>
              </w:rPr>
              <w:t>15€</w:t>
            </w:r>
            <w:r w:rsidR="00A80B02">
              <w:rPr>
                <w:noProof/>
                <w:lang w:val="en-US" w:eastAsia="de-DE"/>
              </w:rPr>
              <w:t>-33€</w:t>
            </w:r>
          </w:p>
        </w:tc>
      </w:tr>
      <w:tr w:rsidR="006A281B" w:rsidRPr="007F6350" w:rsidTr="00DE1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val="en-US" w:eastAsia="de-DE"/>
              </w:rPr>
            </w:pPr>
          </w:p>
        </w:tc>
        <w:tc>
          <w:tcPr>
            <w:tcW w:w="491" w:type="dxa"/>
          </w:tcPr>
          <w:p w:rsidR="006A0DF3" w:rsidRP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val="en-US" w:eastAsia="de-DE"/>
              </w:rPr>
            </w:pPr>
          </w:p>
        </w:tc>
        <w:tc>
          <w:tcPr>
            <w:tcW w:w="3827" w:type="dxa"/>
          </w:tcPr>
          <w:p w:rsid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val="en-US" w:eastAsia="de-DE"/>
              </w:rPr>
            </w:pPr>
            <w:r w:rsidRPr="006A0DF3">
              <w:rPr>
                <w:lang w:val="en-US" w:eastAsia="de-DE"/>
              </w:rPr>
              <w:t xml:space="preserve">1x Raspberry Pi V3 + 1SD </w:t>
            </w:r>
            <w:r w:rsidR="00A80B02">
              <w:rPr>
                <w:lang w:val="en-US" w:eastAsia="de-DE"/>
              </w:rPr>
              <w:t xml:space="preserve">Micro </w:t>
            </w:r>
            <w:r w:rsidRPr="006A0DF3">
              <w:rPr>
                <w:lang w:val="en-US" w:eastAsia="de-DE"/>
              </w:rPr>
              <w:t>Card (prebuilt binaries)</w:t>
            </w:r>
          </w:p>
          <w:p w:rsidR="00A80B02" w:rsidRPr="00686103" w:rsidRDefault="00A80B02" w:rsidP="00686103">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lang w:val="en-US" w:eastAsia="de-DE"/>
              </w:rPr>
            </w:pPr>
            <w:hyperlink r:id="rId23" w:history="1">
              <w:r w:rsidRPr="00686103">
                <w:rPr>
                  <w:rStyle w:val="Hyperlink"/>
                  <w:lang w:val="en-US" w:eastAsia="de-DE"/>
                </w:rPr>
                <w:t>https://shop.pimoroni.de/products/raspberry-pi-3-b-plus</w:t>
              </w:r>
            </w:hyperlink>
            <w:r w:rsidRPr="00686103">
              <w:rPr>
                <w:lang w:val="en-US" w:eastAsia="de-DE"/>
              </w:rPr>
              <w:t xml:space="preserve"> </w:t>
            </w:r>
          </w:p>
          <w:p w:rsidR="007649EC" w:rsidRPr="00A80B02" w:rsidRDefault="007649EC"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r w:rsidRPr="00A80B02">
              <w:rPr>
                <w:lang w:eastAsia="de-DE"/>
              </w:rPr>
              <w:t xml:space="preserve">Alternativ: </w:t>
            </w:r>
          </w:p>
          <w:p w:rsidR="007649EC" w:rsidRPr="00A80B02" w:rsidRDefault="007649EC" w:rsidP="006A0DF3">
            <w:pPr>
              <w:keepNext/>
              <w:ind w:left="360"/>
              <w:cnfStyle w:val="000000100000" w:firstRow="0" w:lastRow="0" w:firstColumn="0" w:lastColumn="0" w:oddVBand="0" w:evenVBand="0" w:oddHBand="1" w:evenHBand="0" w:firstRowFirstColumn="0" w:firstRowLastColumn="0" w:lastRowFirstColumn="0" w:lastRowLastColumn="0"/>
              <w:rPr>
                <w:lang w:val="en-US" w:eastAsia="de-DE"/>
              </w:rPr>
            </w:pPr>
            <w:r w:rsidRPr="00A80B02">
              <w:rPr>
                <w:lang w:val="en-US" w:eastAsia="de-DE"/>
              </w:rPr>
              <w:t xml:space="preserve">1x Raspberry Pi Zero + </w:t>
            </w:r>
            <w:r w:rsidR="00A80B02" w:rsidRPr="006A0DF3">
              <w:rPr>
                <w:lang w:val="en-US" w:eastAsia="de-DE"/>
              </w:rPr>
              <w:t xml:space="preserve">1SD </w:t>
            </w:r>
            <w:r w:rsidR="00A80B02">
              <w:rPr>
                <w:lang w:val="en-US" w:eastAsia="de-DE"/>
              </w:rPr>
              <w:t xml:space="preserve">Micro </w:t>
            </w:r>
            <w:r w:rsidRPr="00A80B02">
              <w:rPr>
                <w:lang w:val="en-US" w:eastAsia="de-DE"/>
              </w:rPr>
              <w:t>Card</w:t>
            </w:r>
            <w:r w:rsidR="00A80B02">
              <w:rPr>
                <w:lang w:val="en-US" w:eastAsia="de-DE"/>
              </w:rPr>
              <w:t xml:space="preserve"> (8</w:t>
            </w:r>
            <w:r w:rsidR="00A80B02" w:rsidRPr="00A80B02">
              <w:rPr>
                <w:lang w:val="en-US" w:eastAsia="de-DE"/>
              </w:rPr>
              <w:t>GB)</w:t>
            </w:r>
          </w:p>
          <w:p w:rsidR="00F8657D" w:rsidRPr="00686103" w:rsidRDefault="00A80B02" w:rsidP="00686103">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lang w:val="en-US" w:eastAsia="de-DE"/>
              </w:rPr>
            </w:pPr>
            <w:hyperlink r:id="rId24" w:history="1">
              <w:r w:rsidRPr="00686103">
                <w:rPr>
                  <w:rStyle w:val="Hyperlink"/>
                  <w:lang w:val="en-US" w:eastAsia="de-DE"/>
                </w:rPr>
                <w:t>https://shop.pimoroni.de/products/raspberry-pi-zero-w</w:t>
              </w:r>
            </w:hyperlink>
          </w:p>
          <w:p w:rsidR="00A80B02" w:rsidRPr="00E34791" w:rsidRDefault="00A80B02" w:rsidP="006A0DF3">
            <w:pPr>
              <w:keepNext/>
              <w:ind w:left="360"/>
              <w:cnfStyle w:val="000000100000" w:firstRow="0" w:lastRow="0" w:firstColumn="0" w:lastColumn="0" w:oddVBand="0" w:evenVBand="0" w:oddHBand="1" w:evenHBand="0" w:firstRowFirstColumn="0" w:firstRowLastColumn="0" w:lastRowFirstColumn="0" w:lastRowLastColumn="0"/>
              <w:rPr>
                <w:lang w:val="en-US" w:eastAsia="de-DE"/>
              </w:rPr>
            </w:pPr>
          </w:p>
        </w:tc>
        <w:tc>
          <w:tcPr>
            <w:tcW w:w="3402" w:type="dxa"/>
          </w:tcPr>
          <w:p w:rsidR="006A0DF3" w:rsidRPr="00E34791" w:rsidRDefault="006A0DF3" w:rsidP="00AA6C29">
            <w:pPr>
              <w:keepNext/>
              <w:cnfStyle w:val="000000100000" w:firstRow="0" w:lastRow="0" w:firstColumn="0" w:lastColumn="0" w:oddVBand="0" w:evenVBand="0" w:oddHBand="1" w:evenHBand="0" w:firstRowFirstColumn="0" w:firstRowLastColumn="0" w:lastRowFirstColumn="0" w:lastRowLastColumn="0"/>
              <w:rPr>
                <w:lang w:val="en-US" w:eastAsia="de-DE"/>
              </w:rPr>
            </w:pPr>
          </w:p>
        </w:tc>
        <w:tc>
          <w:tcPr>
            <w:tcW w:w="709" w:type="dxa"/>
          </w:tcPr>
          <w:p w:rsidR="006A0DF3" w:rsidRDefault="006A0DF3" w:rsidP="00AA6C29">
            <w:pPr>
              <w:keepNext/>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45€</w:t>
            </w:r>
          </w:p>
          <w:p w:rsidR="007649EC" w:rsidRDefault="007649EC" w:rsidP="00AA6C29">
            <w:pPr>
              <w:keepNext/>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 xml:space="preserve">/ </w:t>
            </w:r>
          </w:p>
          <w:p w:rsidR="007649EC" w:rsidRPr="007F6350" w:rsidRDefault="007649EC" w:rsidP="00AA6C29">
            <w:pPr>
              <w:keepNext/>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15 €</w:t>
            </w:r>
          </w:p>
        </w:tc>
      </w:tr>
      <w:tr w:rsidR="006A0DF3" w:rsidRPr="007F6350" w:rsidTr="00DE1CB3">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val="en-US" w:eastAsia="de-DE"/>
              </w:rPr>
            </w:pPr>
          </w:p>
        </w:tc>
        <w:tc>
          <w:tcPr>
            <w:tcW w:w="491" w:type="dxa"/>
          </w:tcPr>
          <w:p w:rsidR="006A0DF3" w:rsidRPr="006A0DF3" w:rsidRDefault="006A0DF3" w:rsidP="006A0DF3">
            <w:pPr>
              <w:keepNext/>
              <w:ind w:left="360"/>
              <w:cnfStyle w:val="000000000000" w:firstRow="0" w:lastRow="0" w:firstColumn="0" w:lastColumn="0" w:oddVBand="0" w:evenVBand="0" w:oddHBand="0" w:evenHBand="0" w:firstRowFirstColumn="0" w:firstRowLastColumn="0" w:lastRowFirstColumn="0" w:lastRowLastColumn="0"/>
              <w:rPr>
                <w:lang w:val="en-US" w:eastAsia="de-DE"/>
              </w:rPr>
            </w:pPr>
          </w:p>
        </w:tc>
        <w:tc>
          <w:tcPr>
            <w:tcW w:w="3827" w:type="dxa"/>
          </w:tcPr>
          <w:p w:rsidR="006A0DF3" w:rsidRPr="006A0DF3" w:rsidRDefault="006A0DF3" w:rsidP="006A0DF3">
            <w:pPr>
              <w:keepNext/>
              <w:ind w:left="360"/>
              <w:cnfStyle w:val="000000000000" w:firstRow="0" w:lastRow="0" w:firstColumn="0" w:lastColumn="0" w:oddVBand="0" w:evenVBand="0" w:oddHBand="0" w:evenHBand="0" w:firstRowFirstColumn="0" w:firstRowLastColumn="0" w:lastRowFirstColumn="0" w:lastRowLastColumn="0"/>
              <w:rPr>
                <w:lang w:val="en-US" w:eastAsia="de-DE"/>
              </w:rPr>
            </w:pPr>
            <w:r w:rsidRPr="006A0DF3">
              <w:rPr>
                <w:lang w:val="en-US" w:eastAsia="de-DE"/>
              </w:rPr>
              <w:t>2x Thorlabs CP02</w:t>
            </w:r>
          </w:p>
          <w:p w:rsidR="006A0DF3" w:rsidRPr="00A50C2D" w:rsidRDefault="00E34791" w:rsidP="00A50C2D">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lang w:val="en-US" w:eastAsia="de-DE"/>
              </w:rPr>
            </w:pPr>
            <w:hyperlink r:id="rId25" w:history="1">
              <w:r w:rsidR="006A0DF3" w:rsidRPr="00A50C2D">
                <w:rPr>
                  <w:rStyle w:val="Hyperlink"/>
                  <w:lang w:val="en-US" w:eastAsia="de-DE"/>
                </w:rPr>
                <w:t>https://www.thorlabs.com/thorproduct.cfm?partnumber=CP02</w:t>
              </w:r>
            </w:hyperlink>
            <w:r w:rsidR="006A0DF3" w:rsidRPr="00A50C2D">
              <w:rPr>
                <w:lang w:val="en-US" w:eastAsia="de-DE"/>
              </w:rPr>
              <w:t xml:space="preserve"> </w:t>
            </w:r>
          </w:p>
          <w:p w:rsidR="00A80B02" w:rsidRDefault="00A80B02" w:rsidP="006A0DF3">
            <w:pPr>
              <w:keepNext/>
              <w:ind w:left="360"/>
              <w:cnfStyle w:val="000000000000" w:firstRow="0" w:lastRow="0" w:firstColumn="0" w:lastColumn="0" w:oddVBand="0" w:evenVBand="0" w:oddHBand="0" w:evenHBand="0" w:firstRowFirstColumn="0" w:firstRowLastColumn="0" w:lastRowFirstColumn="0" w:lastRowLastColumn="0"/>
              <w:rPr>
                <w:lang w:val="en-US" w:eastAsia="de-DE"/>
              </w:rPr>
            </w:pPr>
            <w:r>
              <w:rPr>
                <w:lang w:val="en-US" w:eastAsia="de-DE"/>
              </w:rPr>
              <w:t>Alternative:</w:t>
            </w:r>
          </w:p>
          <w:p w:rsidR="00A80B02" w:rsidRPr="006A0DF3" w:rsidRDefault="00A80B02" w:rsidP="006A0DF3">
            <w:pPr>
              <w:keepNext/>
              <w:ind w:left="360"/>
              <w:cnfStyle w:val="000000000000" w:firstRow="0" w:lastRow="0" w:firstColumn="0" w:lastColumn="0" w:oddVBand="0" w:evenVBand="0" w:oddHBand="0" w:evenHBand="0" w:firstRowFirstColumn="0" w:firstRowLastColumn="0" w:lastRowFirstColumn="0" w:lastRowLastColumn="0"/>
              <w:rPr>
                <w:lang w:val="en-US" w:eastAsia="de-DE"/>
              </w:rPr>
            </w:pPr>
            <w:r>
              <w:rPr>
                <w:lang w:val="en-US" w:eastAsia="de-DE"/>
              </w:rPr>
              <w:t xml:space="preserve">Selber drucken </w:t>
            </w:r>
          </w:p>
        </w:tc>
        <w:tc>
          <w:tcPr>
            <w:tcW w:w="3402" w:type="dxa"/>
          </w:tcPr>
          <w:p w:rsidR="006A0DF3" w:rsidRPr="007F6350" w:rsidRDefault="006A0DF3" w:rsidP="00AA6C29">
            <w:pPr>
              <w:keepNext/>
              <w:cnfStyle w:val="000000000000" w:firstRow="0" w:lastRow="0" w:firstColumn="0" w:lastColumn="0" w:oddVBand="0" w:evenVBand="0" w:oddHBand="0" w:evenHBand="0" w:firstRowFirstColumn="0" w:firstRowLastColumn="0" w:lastRowFirstColumn="0" w:lastRowLastColumn="0"/>
              <w:rPr>
                <w:lang w:val="en-US" w:eastAsia="de-DE"/>
              </w:rPr>
            </w:pPr>
            <w:r>
              <w:rPr>
                <w:noProof/>
                <w:lang w:val="en-US" w:eastAsia="de-DE"/>
              </w:rPr>
              <w:drawing>
                <wp:inline distT="0" distB="0" distL="0" distR="0" wp14:anchorId="3E1074C8" wp14:editId="185CE1F8">
                  <wp:extent cx="1071568" cy="1087327"/>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P02_M.png"/>
                          <pic:cNvPicPr/>
                        </pic:nvPicPr>
                        <pic:blipFill rotWithShape="1">
                          <a:blip r:embed="rId26" cstate="print">
                            <a:extLst>
                              <a:ext uri="{28A0092B-C50C-407E-A947-70E740481C1C}">
                                <a14:useLocalDpi xmlns:a14="http://schemas.microsoft.com/office/drawing/2010/main" val="0"/>
                              </a:ext>
                            </a:extLst>
                          </a:blip>
                          <a:srcRect l="23345" t="13937" r="23345" b="13937"/>
                          <a:stretch/>
                        </pic:blipFill>
                        <pic:spPr bwMode="auto">
                          <a:xfrm>
                            <a:off x="0" y="0"/>
                            <a:ext cx="1076972" cy="1092810"/>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6A0DF3" w:rsidRPr="007F6350" w:rsidRDefault="006A0DF3" w:rsidP="00AA6C29">
            <w:pPr>
              <w:keepNext/>
              <w:cnfStyle w:val="000000000000" w:firstRow="0" w:lastRow="0" w:firstColumn="0" w:lastColumn="0" w:oddVBand="0" w:evenVBand="0" w:oddHBand="0" w:evenHBand="0" w:firstRowFirstColumn="0" w:firstRowLastColumn="0" w:lastRowFirstColumn="0" w:lastRowLastColumn="0"/>
              <w:rPr>
                <w:lang w:val="en-US" w:eastAsia="de-DE"/>
              </w:rPr>
            </w:pPr>
            <w:r>
              <w:rPr>
                <w:lang w:val="en-US" w:eastAsia="de-DE"/>
              </w:rPr>
              <w:t>20€</w:t>
            </w:r>
          </w:p>
        </w:tc>
      </w:tr>
      <w:tr w:rsidR="00F8657D" w:rsidRPr="007F6350" w:rsidTr="00DE1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tcPr>
          <w:p w:rsidR="00F8657D" w:rsidRPr="006A0DF3" w:rsidRDefault="00F8657D" w:rsidP="006A0DF3">
            <w:pPr>
              <w:keepNext/>
              <w:ind w:left="360"/>
              <w:rPr>
                <w:lang w:val="en-US" w:eastAsia="de-DE"/>
              </w:rPr>
            </w:pPr>
          </w:p>
        </w:tc>
        <w:tc>
          <w:tcPr>
            <w:tcW w:w="491" w:type="dxa"/>
          </w:tcPr>
          <w:p w:rsidR="00F8657D" w:rsidRPr="006A0DF3" w:rsidRDefault="00F8657D" w:rsidP="006A0DF3">
            <w:pPr>
              <w:keepNext/>
              <w:ind w:left="360"/>
              <w:cnfStyle w:val="000000100000" w:firstRow="0" w:lastRow="0" w:firstColumn="0" w:lastColumn="0" w:oddVBand="0" w:evenVBand="0" w:oddHBand="1" w:evenHBand="0" w:firstRowFirstColumn="0" w:firstRowLastColumn="0" w:lastRowFirstColumn="0" w:lastRowLastColumn="0"/>
              <w:rPr>
                <w:lang w:val="en-US" w:eastAsia="de-DE"/>
              </w:rPr>
            </w:pPr>
          </w:p>
        </w:tc>
        <w:tc>
          <w:tcPr>
            <w:tcW w:w="3827" w:type="dxa"/>
          </w:tcPr>
          <w:p w:rsidR="00F8657D" w:rsidRPr="006A0DF3" w:rsidRDefault="00F8657D" w:rsidP="006A0DF3">
            <w:pPr>
              <w:keepNext/>
              <w:ind w:left="360"/>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Netzteil, 5V USB, Raspberry</w:t>
            </w:r>
          </w:p>
        </w:tc>
        <w:tc>
          <w:tcPr>
            <w:tcW w:w="3402" w:type="dxa"/>
          </w:tcPr>
          <w:p w:rsidR="00F8657D" w:rsidRDefault="00F8657D" w:rsidP="00AA6C29">
            <w:pPr>
              <w:keepNext/>
              <w:cnfStyle w:val="000000100000" w:firstRow="0" w:lastRow="0" w:firstColumn="0" w:lastColumn="0" w:oddVBand="0" w:evenVBand="0" w:oddHBand="1" w:evenHBand="0" w:firstRowFirstColumn="0" w:firstRowLastColumn="0" w:lastRowFirstColumn="0" w:lastRowLastColumn="0"/>
              <w:rPr>
                <w:noProof/>
                <w:lang w:val="en-US" w:eastAsia="de-DE"/>
              </w:rPr>
            </w:pPr>
          </w:p>
        </w:tc>
        <w:tc>
          <w:tcPr>
            <w:tcW w:w="709" w:type="dxa"/>
          </w:tcPr>
          <w:p w:rsidR="00F8657D" w:rsidRDefault="00F8657D" w:rsidP="00AA6C29">
            <w:pPr>
              <w:keepNext/>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5€</w:t>
            </w:r>
          </w:p>
        </w:tc>
      </w:tr>
      <w:tr w:rsidR="006A281B" w:rsidTr="00DE1CB3">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eastAsia="de-DE"/>
              </w:rPr>
            </w:pPr>
          </w:p>
        </w:tc>
        <w:tc>
          <w:tcPr>
            <w:tcW w:w="491" w:type="dxa"/>
          </w:tcPr>
          <w:p w:rsidR="006A0DF3" w:rsidRDefault="006A0DF3" w:rsidP="006A0DF3">
            <w:pPr>
              <w:keepNext/>
              <w:ind w:left="360"/>
              <w:cnfStyle w:val="000000000000" w:firstRow="0" w:lastRow="0" w:firstColumn="0" w:lastColumn="0" w:oddVBand="0" w:evenVBand="0" w:oddHBand="0" w:evenHBand="0" w:firstRowFirstColumn="0" w:firstRowLastColumn="0" w:lastRowFirstColumn="0" w:lastRowLastColumn="0"/>
              <w:rPr>
                <w:lang w:eastAsia="de-DE"/>
              </w:rPr>
            </w:pPr>
          </w:p>
        </w:tc>
        <w:tc>
          <w:tcPr>
            <w:tcW w:w="3827" w:type="dxa"/>
          </w:tcPr>
          <w:p w:rsidR="00A50C2D" w:rsidRDefault="00A50C2D" w:rsidP="00A50C2D">
            <w:pPr>
              <w:keepNext/>
              <w:cnfStyle w:val="000000000000" w:firstRow="0" w:lastRow="0" w:firstColumn="0" w:lastColumn="0" w:oddVBand="0" w:evenVBand="0" w:oddHBand="0" w:evenHBand="0" w:firstRowFirstColumn="0" w:firstRowLastColumn="0" w:lastRowFirstColumn="0" w:lastRowLastColumn="0"/>
              <w:rPr>
                <w:lang w:eastAsia="de-DE"/>
              </w:rPr>
            </w:pPr>
            <w:r>
              <w:rPr>
                <w:lang w:eastAsia="de-DE"/>
              </w:rPr>
              <w:t xml:space="preserve">Zusätzliches Material, was ggf. bereits verfügbar ist. </w:t>
            </w:r>
          </w:p>
          <w:p w:rsidR="006A0DF3" w:rsidRDefault="006A0DF3" w:rsidP="007D72A2">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16x Kugelmagneten NeoDym, D=6mm</w:t>
            </w:r>
          </w:p>
          <w:p w:rsidR="006A0DF3" w:rsidRDefault="006A0DF3" w:rsidP="007D72A2">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 xml:space="preserve">16x Schrauben (DIN </w:t>
            </w:r>
            <w:r w:rsidR="00A9427C">
              <w:rPr>
                <w:lang w:eastAsia="de-DE"/>
              </w:rPr>
              <w:t>912</w:t>
            </w:r>
            <w:r>
              <w:rPr>
                <w:lang w:eastAsia="de-DE"/>
              </w:rPr>
              <w:t>)</w:t>
            </w:r>
          </w:p>
          <w:p w:rsidR="006A0DF3" w:rsidRDefault="006A0DF3" w:rsidP="007D72A2">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 xml:space="preserve">1x 100R Widerstand, 1W </w:t>
            </w:r>
          </w:p>
          <w:p w:rsidR="006A0DF3" w:rsidRDefault="006A0DF3" w:rsidP="007D72A2">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1x USB Kabel</w:t>
            </w:r>
          </w:p>
          <w:p w:rsidR="006A0DF3" w:rsidRDefault="006A281B" w:rsidP="007D72A2">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4x Stangen (</w:t>
            </w:r>
            <w:r w:rsidR="006A0DF3">
              <w:rPr>
                <w:lang w:eastAsia="de-DE"/>
              </w:rPr>
              <w:t>50mmxD5mm</w:t>
            </w:r>
            <w:r>
              <w:rPr>
                <w:lang w:eastAsia="de-DE"/>
              </w:rPr>
              <w:t>)</w:t>
            </w:r>
          </w:p>
          <w:p w:rsidR="006A0DF3" w:rsidRDefault="006A0DF3" w:rsidP="007D72A2">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 xml:space="preserve">Alufolie </w:t>
            </w:r>
          </w:p>
          <w:p w:rsidR="007D72A2" w:rsidRPr="003912BA" w:rsidRDefault="007D72A2" w:rsidP="007D72A2">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sidRPr="007D72A2">
              <w:rPr>
                <w:lang w:val="en-US" w:eastAsia="de-DE"/>
              </w:rPr>
              <w:t xml:space="preserve">Alumnium Sheet ca. 30x30 mm, rund? </w:t>
            </w:r>
            <w:r w:rsidRPr="003912BA">
              <w:rPr>
                <w:lang w:eastAsia="de-DE"/>
              </w:rPr>
              <w:t xml:space="preserve">(dickere Aluminium Folie) </w:t>
            </w:r>
          </w:p>
          <w:p w:rsidR="007D72A2" w:rsidRDefault="007D72A2" w:rsidP="007D72A2">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sidRPr="00FB25AA">
              <w:rPr>
                <w:lang w:eastAsia="de-DE"/>
              </w:rPr>
              <w:t>Dünne Nadel</w:t>
            </w:r>
          </w:p>
          <w:p w:rsidR="007649EC" w:rsidRDefault="007649EC" w:rsidP="007D72A2">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Klebestreifen</w:t>
            </w:r>
          </w:p>
          <w:p w:rsidR="007649EC" w:rsidRDefault="007649EC" w:rsidP="007D72A2">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USB-Stick</w:t>
            </w:r>
          </w:p>
          <w:p w:rsidR="007649EC" w:rsidRDefault="007649EC" w:rsidP="007D72A2">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Tastatur/Maus</w:t>
            </w:r>
          </w:p>
        </w:tc>
        <w:tc>
          <w:tcPr>
            <w:tcW w:w="3402" w:type="dxa"/>
          </w:tcPr>
          <w:p w:rsidR="006A0DF3" w:rsidRDefault="006A0DF3" w:rsidP="00AA6C29">
            <w:pPr>
              <w:keepNext/>
              <w:cnfStyle w:val="000000000000" w:firstRow="0" w:lastRow="0" w:firstColumn="0" w:lastColumn="0" w:oddVBand="0" w:evenVBand="0" w:oddHBand="0" w:evenHBand="0" w:firstRowFirstColumn="0" w:firstRowLastColumn="0" w:lastRowFirstColumn="0" w:lastRowLastColumn="0"/>
              <w:rPr>
                <w:lang w:eastAsia="de-DE"/>
              </w:rPr>
            </w:pPr>
          </w:p>
        </w:tc>
        <w:tc>
          <w:tcPr>
            <w:tcW w:w="709" w:type="dxa"/>
          </w:tcPr>
          <w:p w:rsidR="006A0DF3" w:rsidRDefault="006A0DF3" w:rsidP="00AA6C29">
            <w:pPr>
              <w:keepNext/>
              <w:cnfStyle w:val="000000000000" w:firstRow="0" w:lastRow="0" w:firstColumn="0" w:lastColumn="0" w:oddVBand="0" w:evenVBand="0" w:oddHBand="0" w:evenHBand="0" w:firstRowFirstColumn="0" w:firstRowLastColumn="0" w:lastRowFirstColumn="0" w:lastRowLastColumn="0"/>
              <w:rPr>
                <w:lang w:eastAsia="de-DE"/>
              </w:rPr>
            </w:pPr>
            <w:r>
              <w:rPr>
                <w:lang w:eastAsia="de-DE"/>
              </w:rPr>
              <w:t>10€</w:t>
            </w:r>
          </w:p>
        </w:tc>
      </w:tr>
      <w:tr w:rsidR="006A0DF3" w:rsidTr="00DE1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eastAsia="de-DE"/>
              </w:rPr>
            </w:pPr>
          </w:p>
        </w:tc>
        <w:tc>
          <w:tcPr>
            <w:tcW w:w="491" w:type="dxa"/>
          </w:tcPr>
          <w:p w:rsid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p>
        </w:tc>
        <w:tc>
          <w:tcPr>
            <w:tcW w:w="3827" w:type="dxa"/>
          </w:tcPr>
          <w:p w:rsid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r>
              <w:rPr>
                <w:lang w:eastAsia="de-DE"/>
              </w:rPr>
              <w:t>Probenpräparationskit</w:t>
            </w:r>
            <w:r w:rsidR="00A9427C">
              <w:rPr>
                <w:lang w:eastAsia="de-DE"/>
              </w:rPr>
              <w:t>,</w:t>
            </w:r>
          </w:p>
          <w:p w:rsidR="00A9427C" w:rsidRDefault="00A9427C"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r>
              <w:rPr>
                <w:lang w:eastAsia="de-DE"/>
              </w:rPr>
              <w:t xml:space="preserve"> Pipette, Duschgel mit Glitzereffekt, Deckgläschen, Objektträger (120x70mm)</w:t>
            </w:r>
          </w:p>
        </w:tc>
        <w:tc>
          <w:tcPr>
            <w:tcW w:w="3402" w:type="dxa"/>
          </w:tcPr>
          <w:p w:rsidR="006A0DF3" w:rsidRDefault="006A0DF3" w:rsidP="00AA6C29">
            <w:pPr>
              <w:keepNext/>
              <w:cnfStyle w:val="000000100000" w:firstRow="0" w:lastRow="0" w:firstColumn="0" w:lastColumn="0" w:oddVBand="0" w:evenVBand="0" w:oddHBand="1" w:evenHBand="0" w:firstRowFirstColumn="0" w:firstRowLastColumn="0" w:lastRowFirstColumn="0" w:lastRowLastColumn="0"/>
              <w:rPr>
                <w:lang w:eastAsia="de-DE"/>
              </w:rPr>
            </w:pPr>
          </w:p>
        </w:tc>
        <w:tc>
          <w:tcPr>
            <w:tcW w:w="709" w:type="dxa"/>
          </w:tcPr>
          <w:p w:rsidR="006A0DF3" w:rsidRDefault="006A0DF3" w:rsidP="00AA6C29">
            <w:pPr>
              <w:keepNext/>
              <w:cnfStyle w:val="000000100000" w:firstRow="0" w:lastRow="0" w:firstColumn="0" w:lastColumn="0" w:oddVBand="0" w:evenVBand="0" w:oddHBand="1" w:evenHBand="0" w:firstRowFirstColumn="0" w:firstRowLastColumn="0" w:lastRowFirstColumn="0" w:lastRowLastColumn="0"/>
              <w:rPr>
                <w:lang w:eastAsia="de-DE"/>
              </w:rPr>
            </w:pPr>
            <w:r>
              <w:rPr>
                <w:lang w:eastAsia="de-DE"/>
              </w:rPr>
              <w:t>5€</w:t>
            </w:r>
          </w:p>
        </w:tc>
      </w:tr>
    </w:tbl>
    <w:p w:rsidR="00AA6C29" w:rsidRPr="00AA6C29" w:rsidRDefault="00AA6C29" w:rsidP="007F6350">
      <w:pPr>
        <w:keepNext/>
        <w:rPr>
          <w:lang w:eastAsia="de-DE"/>
        </w:rPr>
      </w:pPr>
    </w:p>
    <w:p w:rsidR="0047045E" w:rsidRDefault="00A80B02">
      <w:pPr>
        <w:rPr>
          <w:rStyle w:val="berschrift2Zchn"/>
        </w:rPr>
      </w:pPr>
      <w:r>
        <w:rPr>
          <w:rStyle w:val="berschrift2Zchn"/>
        </w:rPr>
        <w:t>Software</w:t>
      </w:r>
    </w:p>
    <w:p w:rsidR="00A80B02" w:rsidRDefault="00A80B02" w:rsidP="00A80B02">
      <w:pPr>
        <w:pStyle w:val="KeinLeerraum"/>
        <w:numPr>
          <w:ilvl w:val="0"/>
          <w:numId w:val="36"/>
        </w:numPr>
        <w:rPr>
          <w:rFonts w:eastAsiaTheme="majorEastAsia"/>
        </w:rPr>
      </w:pPr>
      <w:r>
        <w:rPr>
          <w:rFonts w:eastAsiaTheme="majorEastAsia"/>
        </w:rPr>
        <w:t>Fiji</w:t>
      </w:r>
    </w:p>
    <w:p w:rsidR="00A80B02" w:rsidRDefault="00A80B02" w:rsidP="00A80B02">
      <w:pPr>
        <w:pStyle w:val="KeinLeerraum"/>
        <w:numPr>
          <w:ilvl w:val="0"/>
          <w:numId w:val="36"/>
        </w:numPr>
        <w:rPr>
          <w:rFonts w:eastAsiaTheme="majorEastAsia"/>
        </w:rPr>
      </w:pPr>
      <w:r>
        <w:rPr>
          <w:rFonts w:eastAsiaTheme="majorEastAsia"/>
        </w:rPr>
        <w:t>Anaconda Python (3.6)</w:t>
      </w:r>
    </w:p>
    <w:p w:rsidR="00A80B02" w:rsidRDefault="00A80B02" w:rsidP="00A80B02">
      <w:pPr>
        <w:pStyle w:val="KeinLeerraum"/>
        <w:numPr>
          <w:ilvl w:val="0"/>
          <w:numId w:val="36"/>
        </w:numPr>
        <w:rPr>
          <w:rFonts w:eastAsiaTheme="majorEastAsia"/>
        </w:rPr>
      </w:pPr>
      <w:r>
        <w:rPr>
          <w:rFonts w:eastAsiaTheme="majorEastAsia"/>
        </w:rPr>
        <w:t xml:space="preserve">Cura </w:t>
      </w:r>
    </w:p>
    <w:p w:rsidR="00A80B02" w:rsidRPr="00A80B02" w:rsidRDefault="00A80B02" w:rsidP="00A80B02">
      <w:pPr>
        <w:pStyle w:val="KeinLeerraum"/>
        <w:numPr>
          <w:ilvl w:val="0"/>
          <w:numId w:val="36"/>
        </w:numPr>
        <w:rPr>
          <w:rFonts w:eastAsiaTheme="majorEastAsia"/>
        </w:rPr>
      </w:pPr>
      <w:r>
        <w:rPr>
          <w:lang w:eastAsia="de-DE"/>
        </w:rPr>
        <w:t>Tinkercad.com</w:t>
      </w:r>
    </w:p>
    <w:p w:rsidR="00A80B02" w:rsidRDefault="00A80B02" w:rsidP="00A80B02">
      <w:pPr>
        <w:pStyle w:val="KeinLeerraum"/>
        <w:rPr>
          <w:lang w:eastAsia="de-DE"/>
        </w:rPr>
      </w:pPr>
    </w:p>
    <w:p w:rsidR="00A80B02" w:rsidRDefault="00A80B02" w:rsidP="00A80B02">
      <w:pPr>
        <w:pStyle w:val="berschrift2"/>
        <w:rPr>
          <w:lang w:eastAsia="de-DE"/>
        </w:rPr>
      </w:pPr>
      <w:r>
        <w:rPr>
          <w:lang w:eastAsia="de-DE"/>
        </w:rPr>
        <w:t>Vorbereiten von dem Raspberry Pi</w:t>
      </w:r>
    </w:p>
    <w:p w:rsidR="00A80B02" w:rsidRDefault="00A80B02" w:rsidP="00A80B02">
      <w:pPr>
        <w:pStyle w:val="Listenabsatz"/>
        <w:numPr>
          <w:ilvl w:val="0"/>
          <w:numId w:val="36"/>
        </w:numPr>
        <w:rPr>
          <w:lang w:eastAsia="de-DE"/>
        </w:rPr>
      </w:pPr>
      <w:r>
        <w:rPr>
          <w:lang w:eastAsia="de-DE"/>
        </w:rPr>
        <w:t>Pi-Image Flashen</w:t>
      </w:r>
    </w:p>
    <w:p w:rsidR="00A80B02" w:rsidRDefault="00A80B02" w:rsidP="00A80B02">
      <w:pPr>
        <w:pStyle w:val="Listenabsatz"/>
        <w:numPr>
          <w:ilvl w:val="0"/>
          <w:numId w:val="36"/>
        </w:numPr>
        <w:rPr>
          <w:lang w:eastAsia="de-DE"/>
        </w:rPr>
      </w:pPr>
      <w:r>
        <w:rPr>
          <w:lang w:eastAsia="de-DE"/>
        </w:rPr>
        <w:t xml:space="preserve">Pi mit dem Wlan verbinden </w:t>
      </w:r>
    </w:p>
    <w:p w:rsidR="00A80B02" w:rsidRDefault="00A80B02" w:rsidP="00A80B02">
      <w:pPr>
        <w:pStyle w:val="Listenabsatz"/>
        <w:numPr>
          <w:ilvl w:val="0"/>
          <w:numId w:val="36"/>
        </w:numPr>
        <w:rPr>
          <w:lang w:eastAsia="de-DE"/>
        </w:rPr>
      </w:pPr>
      <w:r>
        <w:rPr>
          <w:lang w:eastAsia="de-DE"/>
        </w:rPr>
        <w:t>TODO:</w:t>
      </w:r>
    </w:p>
    <w:p w:rsidR="00A80B02" w:rsidRPr="00A80B02" w:rsidRDefault="00A80B02" w:rsidP="00A80B02">
      <w:pPr>
        <w:pStyle w:val="Listenabsatz"/>
        <w:numPr>
          <w:ilvl w:val="0"/>
          <w:numId w:val="36"/>
        </w:numPr>
        <w:rPr>
          <w:lang w:eastAsia="de-DE"/>
        </w:rPr>
      </w:pPr>
      <w:r>
        <w:rPr>
          <w:lang w:eastAsia="de-DE"/>
        </w:rPr>
        <w:t xml:space="preserve">Installieren der WINSCP Software auf dem Laptop </w:t>
      </w:r>
    </w:p>
    <w:p w:rsidR="00462929" w:rsidRDefault="00660A59" w:rsidP="00462929">
      <w:pPr>
        <w:pStyle w:val="berschrift2"/>
        <w:rPr>
          <w:rFonts w:eastAsia="Times New Roman"/>
          <w:lang w:eastAsia="de-DE"/>
        </w:rPr>
      </w:pPr>
      <w:r>
        <w:rPr>
          <w:rFonts w:eastAsia="Times New Roman"/>
          <w:lang w:eastAsia="de-DE"/>
        </w:rPr>
        <w:t>Konstruktion und Drucken notwendiger Teile</w:t>
      </w:r>
    </w:p>
    <w:p w:rsidR="001A45A9" w:rsidRDefault="001A45A9" w:rsidP="00660A59">
      <w:pPr>
        <w:rPr>
          <w:lang w:eastAsia="de-DE"/>
        </w:rPr>
      </w:pPr>
      <w:r>
        <w:rPr>
          <w:lang w:eastAsia="de-DE"/>
        </w:rPr>
        <w:t xml:space="preserve">Das Mikroskop basiert auf einem einfachen Wellenoptischen Phänomen des Lichts. Wir haben eine LED die als Lichtquelle dient. Direkt hinter dieser Quelle folgt eine sehr kleine Lochblende (engl. Pinhole). Diese Blende hindert das Licht an der Propagation im freien Raum (z.B. Luft) überall bis auf die kleine Öffnung im Zentrum der Folie. Nach dem hygenschen Prinzip formieren sich hier Kugelwellen mit dem </w:t>
      </w:r>
      <w:r>
        <w:rPr>
          <w:lang w:eastAsia="de-DE"/>
        </w:rPr>
        <w:lastRenderedPageBreak/>
        <w:t xml:space="preserve">Radius der Wellenlänge des Lichts ganz ähnlich wie bei einer Wasserwelle die durch einen dünnen Spalt geht. </w:t>
      </w:r>
    </w:p>
    <w:p w:rsidR="001A45A9" w:rsidRDefault="001A45A9" w:rsidP="00660A59">
      <w:pPr>
        <w:rPr>
          <w:lang w:eastAsia="de-DE"/>
        </w:rPr>
      </w:pPr>
      <w:r>
        <w:rPr>
          <w:lang w:eastAsia="de-DE"/>
        </w:rPr>
        <w:t xml:space="preserve">Diese Kugelwelle propagiert über eine bestimmte Distanz, welche dem Radius der Kugel entspricht. Dieser ist im Vergleich zur Wellenlänge (z.B. 450 nm) mit z.B. 100 mm (100.000.000 nm), was dazu führt, dass die einst kugelförmige Welle nun fast eben ist. Diese (fast) ebene Welle trifft auf ein halb transparentes Objekt (z.B. mikroskopischer Dünnschnitt) und wird an der Struktur des Objekts gestreut. Das heißt, das Licht wird gebrochen, gebeugt und reflektiert. Ähnlich wie bei der kleinen Öffnung im Zentrum der Folie bilden sich nun viele kleine Kugelwellen aus. Diese vielen Kugelwellen gehen wieder in alle Richtungen und somit auch auch in die Richtung des Kamerasensors, der direkt hinter dem Objekt liegt. </w:t>
      </w:r>
    </w:p>
    <w:p w:rsidR="001A45A9" w:rsidRDefault="001A45A9" w:rsidP="00660A59">
      <w:pPr>
        <w:rPr>
          <w:lang w:eastAsia="de-DE"/>
        </w:rPr>
      </w:pPr>
      <w:r>
        <w:rPr>
          <w:lang w:eastAsia="de-DE"/>
        </w:rPr>
        <w:t xml:space="preserve">Die (fast) ebene Welle propagiert ebenfalls weiter in Richtung des Sensors und überlagert bzw. interferiert mit den vielen kleinen Kugelwellen des Objekts auf dem Sensor. Auch hier funktioniert die Analogie mit dem Wasser. Wasserwellen kommend von zwei Richtungen die in einander Laufen addieren sich und können z.b. eine noch größere Welle formen. </w:t>
      </w:r>
    </w:p>
    <w:p w:rsidR="001A45A9" w:rsidRDefault="00ED5489" w:rsidP="00ED5489">
      <w:pPr>
        <w:rPr>
          <w:lang w:eastAsia="de-DE"/>
        </w:rPr>
      </w:pPr>
      <w:r>
        <w:rPr>
          <w:lang w:eastAsia="de-DE"/>
        </w:rPr>
        <w:t>Der Workshop basiert auf dem optischen Baukastensystem You-See-Too (UC2), was eine einfache und passgenaue Anordnung der Komonenten sicherzustellen. Das System ist so flexibel, das fehlende Komponenten einfach eingebaut werden können. Zu den fehlenden Komonenten, die innerhalb des Workshops gebaut werden sollen, gehören:</w:t>
      </w:r>
    </w:p>
    <w:p w:rsidR="009D6072" w:rsidRDefault="00ED5489" w:rsidP="009D6072">
      <w:pPr>
        <w:pStyle w:val="Listenabsatz"/>
        <w:numPr>
          <w:ilvl w:val="0"/>
          <w:numId w:val="29"/>
        </w:numPr>
        <w:rPr>
          <w:lang w:eastAsia="de-DE"/>
        </w:rPr>
      </w:pPr>
      <w:r>
        <w:rPr>
          <w:lang w:eastAsia="de-DE"/>
        </w:rPr>
        <w:t xml:space="preserve">Eine Halterung für die LED </w:t>
      </w:r>
      <w:r w:rsidR="009D6072">
        <w:rPr>
          <w:lang w:eastAsia="de-DE"/>
        </w:rPr>
        <w:t>(3D gedruckt)</w:t>
      </w:r>
    </w:p>
    <w:p w:rsidR="00ED5489" w:rsidRDefault="00ED5489" w:rsidP="009D6072">
      <w:pPr>
        <w:pStyle w:val="Listenabsatz"/>
        <w:numPr>
          <w:ilvl w:val="0"/>
          <w:numId w:val="29"/>
        </w:numPr>
        <w:rPr>
          <w:lang w:eastAsia="de-DE"/>
        </w:rPr>
      </w:pPr>
      <w:r>
        <w:rPr>
          <w:lang w:eastAsia="de-DE"/>
        </w:rPr>
        <w:t>Eine Halterung für die Lochblende</w:t>
      </w:r>
      <w:r w:rsidR="009D6072">
        <w:rPr>
          <w:lang w:eastAsia="de-DE"/>
        </w:rPr>
        <w:t xml:space="preserve"> (3D gedruckt)</w:t>
      </w:r>
    </w:p>
    <w:p w:rsidR="007845F7" w:rsidRDefault="007845F7" w:rsidP="007845F7">
      <w:pPr>
        <w:pStyle w:val="Listenabsatz"/>
        <w:numPr>
          <w:ilvl w:val="0"/>
          <w:numId w:val="29"/>
        </w:numPr>
        <w:rPr>
          <w:lang w:eastAsia="de-DE"/>
        </w:rPr>
      </w:pPr>
      <w:r>
        <w:rPr>
          <w:lang w:eastAsia="de-DE"/>
        </w:rPr>
        <w:t>Eine Halterung für das Objekt (3D gedruckt)</w:t>
      </w:r>
    </w:p>
    <w:p w:rsidR="00ED5489" w:rsidRDefault="00ED5489" w:rsidP="009D6072">
      <w:pPr>
        <w:pStyle w:val="Listenabsatz"/>
        <w:numPr>
          <w:ilvl w:val="0"/>
          <w:numId w:val="29"/>
        </w:numPr>
        <w:rPr>
          <w:lang w:eastAsia="de-DE"/>
        </w:rPr>
      </w:pPr>
      <w:r>
        <w:rPr>
          <w:lang w:eastAsia="de-DE"/>
        </w:rPr>
        <w:t xml:space="preserve">Die Lochblende selbst </w:t>
      </w:r>
    </w:p>
    <w:p w:rsidR="009D6072" w:rsidRDefault="009D6072" w:rsidP="009D6072">
      <w:pPr>
        <w:pStyle w:val="Listenabsatz"/>
        <w:numPr>
          <w:ilvl w:val="0"/>
          <w:numId w:val="29"/>
        </w:numPr>
        <w:rPr>
          <w:lang w:eastAsia="de-DE"/>
        </w:rPr>
      </w:pPr>
      <w:r>
        <w:rPr>
          <w:lang w:eastAsia="de-DE"/>
        </w:rPr>
        <w:t>Elektronische Schaltung für die LED (gelötet)</w:t>
      </w:r>
    </w:p>
    <w:p w:rsidR="00D31D42" w:rsidRDefault="00D31D42">
      <w:pPr>
        <w:rPr>
          <w:rFonts w:asciiTheme="majorHAnsi" w:eastAsia="Times New Roman" w:hAnsiTheme="majorHAnsi" w:cstheme="majorBidi"/>
          <w:b/>
          <w:bCs/>
          <w:outline/>
          <w:color w:val="4472C4" w:themeColor="accent1"/>
          <w:sz w:val="34"/>
          <w:szCs w:val="34"/>
          <w:lang w:eastAsia="de-DE"/>
          <w14:textOutline w14:w="9525" w14:cap="flat" w14:cmpd="sng" w14:algn="ctr">
            <w14:solidFill>
              <w14:schemeClr w14:val="accent1">
                <w14:lumMod w14:val="75000"/>
              </w14:schemeClr>
            </w14:solidFill>
            <w14:prstDash w14:val="solid"/>
            <w14:round/>
          </w14:textOutline>
          <w14:textFill>
            <w14:noFill/>
          </w14:textFill>
        </w:rPr>
      </w:pPr>
      <w:bookmarkStart w:id="10" w:name="_Toc519951711"/>
    </w:p>
    <w:p w:rsidR="009A0EE1" w:rsidRDefault="009A0EE1" w:rsidP="009A0EE1">
      <w:pPr>
        <w:pStyle w:val="berschrift2"/>
        <w:rPr>
          <w:rFonts w:eastAsia="Times New Roman"/>
          <w:lang w:eastAsia="de-DE"/>
        </w:rPr>
      </w:pPr>
      <w:r w:rsidRPr="003912BA">
        <w:rPr>
          <w:rFonts w:eastAsia="Times New Roman"/>
          <w:lang w:eastAsia="de-DE"/>
        </w:rPr>
        <w:t>Konstruktion der 3D Teile</w:t>
      </w:r>
      <w:r>
        <w:rPr>
          <w:rFonts w:eastAsia="Times New Roman"/>
          <w:lang w:eastAsia="de-DE"/>
        </w:rPr>
        <w:t xml:space="preserve"> mit</w:t>
      </w:r>
      <w:r w:rsidRPr="003912BA">
        <w:rPr>
          <w:rFonts w:eastAsia="Times New Roman"/>
          <w:lang w:eastAsia="de-DE"/>
        </w:rPr>
        <w:t xml:space="preserve"> Tinkercad</w:t>
      </w:r>
      <w:bookmarkEnd w:id="10"/>
    </w:p>
    <w:p w:rsidR="00363A0C" w:rsidRDefault="007845F7" w:rsidP="007845F7">
      <w:pPr>
        <w:rPr>
          <w:lang w:eastAsia="de-DE"/>
        </w:rPr>
      </w:pPr>
      <w:r>
        <w:rPr>
          <w:lang w:eastAsia="de-DE"/>
        </w:rPr>
        <w:t xml:space="preserve">Die Konstuktion der 3D Objekte soll mit dem Online-Designtool „Tinkercad“ von Autodesk erfolgen. Hierzu muss ein Benutzeraccount erstellt werden. Die korrekte Angabe von Name, Email, etc. ist nicht nötig, wenn man die Teile später nicht erneut braucht (es können Fantasiewerte verwendet werde). </w:t>
      </w:r>
    </w:p>
    <w:p w:rsidR="007845F7" w:rsidRDefault="007845F7" w:rsidP="007845F7">
      <w:pPr>
        <w:rPr>
          <w:lang w:eastAsia="de-DE"/>
        </w:rPr>
      </w:pPr>
      <w:r>
        <w:rPr>
          <w:lang w:eastAsia="de-DE"/>
        </w:rPr>
        <w:t>Die Teile 1-3 können in einem sog. Bauteil erstellt werden.</w:t>
      </w:r>
    </w:p>
    <w:p w:rsidR="007845F7" w:rsidRDefault="007845F7" w:rsidP="007845F7">
      <w:pPr>
        <w:rPr>
          <w:lang w:eastAsia="de-DE"/>
        </w:rPr>
      </w:pPr>
      <w:r>
        <w:rPr>
          <w:lang w:eastAsia="de-DE"/>
        </w:rPr>
        <w:t xml:space="preserve">Einführung: Kursem Tutorial von Tinkercad folgen. </w:t>
      </w:r>
    </w:p>
    <w:p w:rsidR="00D70E24" w:rsidRDefault="00D70E24" w:rsidP="00D70E24">
      <w:pPr>
        <w:keepNext/>
      </w:pPr>
      <w:r>
        <w:rPr>
          <w:noProof/>
          <w:lang w:eastAsia="de-DE"/>
        </w:rPr>
        <w:lastRenderedPageBreak/>
        <w:drawing>
          <wp:inline distT="0" distB="0" distL="0" distR="0">
            <wp:extent cx="5374587" cy="302342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nhole-Adapt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76021" cy="3024234"/>
                    </a:xfrm>
                    <a:prstGeom prst="rect">
                      <a:avLst/>
                    </a:prstGeom>
                  </pic:spPr>
                </pic:pic>
              </a:graphicData>
            </a:graphic>
          </wp:inline>
        </w:drawing>
      </w:r>
    </w:p>
    <w:p w:rsidR="00D70E24" w:rsidRDefault="00D70E24" w:rsidP="00D70E24">
      <w:pPr>
        <w:pStyle w:val="Beschriftung"/>
        <w:rPr>
          <w:lang w:eastAsia="de-DE"/>
        </w:rPr>
      </w:pPr>
      <w:r>
        <w:t xml:space="preserve">Abbildung </w:t>
      </w:r>
      <w:r w:rsidR="00A9427C">
        <w:rPr>
          <w:noProof/>
        </w:rPr>
        <w:fldChar w:fldCharType="begin"/>
      </w:r>
      <w:r w:rsidR="00A9427C">
        <w:rPr>
          <w:noProof/>
        </w:rPr>
        <w:instrText xml:space="preserve"> SEQ Abbildung \* ARABIC </w:instrText>
      </w:r>
      <w:r w:rsidR="00A9427C">
        <w:rPr>
          <w:noProof/>
        </w:rPr>
        <w:fldChar w:fldCharType="separate"/>
      </w:r>
      <w:r w:rsidR="005B5AFE">
        <w:rPr>
          <w:noProof/>
        </w:rPr>
        <w:t>1</w:t>
      </w:r>
      <w:r w:rsidR="00A9427C">
        <w:rPr>
          <w:noProof/>
        </w:rPr>
        <w:fldChar w:fldCharType="end"/>
      </w:r>
      <w:r>
        <w:t>: Rahmen für das Pinhole in Tinkercad</w:t>
      </w:r>
    </w:p>
    <w:p w:rsidR="00ED5394" w:rsidRDefault="00ED5394" w:rsidP="00B244DB">
      <w:pPr>
        <w:pStyle w:val="berschrift3"/>
        <w:rPr>
          <w:lang w:eastAsia="de-DE"/>
        </w:rPr>
      </w:pPr>
      <w:bookmarkStart w:id="11" w:name="_Toc519951712"/>
    </w:p>
    <w:p w:rsidR="00D70E24" w:rsidRDefault="00D70E24" w:rsidP="00D70E24">
      <w:pPr>
        <w:pStyle w:val="berschrift3"/>
        <w:keepNext/>
      </w:pPr>
      <w:r>
        <w:rPr>
          <w:noProof/>
          <w:lang w:eastAsia="de-DE"/>
        </w:rPr>
        <w:drawing>
          <wp:inline distT="0" distB="0" distL="0" distR="0">
            <wp:extent cx="5756910" cy="32385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Adapter-6.png"/>
                    <pic:cNvPicPr/>
                  </pic:nvPicPr>
                  <pic:blipFill>
                    <a:blip r:embed="rId28">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p>
    <w:p w:rsidR="00ED5394" w:rsidRDefault="00D70E24" w:rsidP="00D70E24">
      <w:pPr>
        <w:pStyle w:val="Beschriftung"/>
        <w:rPr>
          <w:lang w:eastAsia="de-DE"/>
        </w:rPr>
      </w:pPr>
      <w:r>
        <w:t xml:space="preserve">Abbildung </w:t>
      </w:r>
      <w:r w:rsidR="00E34791">
        <w:rPr>
          <w:noProof/>
        </w:rPr>
        <w:fldChar w:fldCharType="begin"/>
      </w:r>
      <w:r w:rsidR="00E34791">
        <w:rPr>
          <w:noProof/>
        </w:rPr>
        <w:instrText xml:space="preserve"> SEQ Abbildung \* ARABIC </w:instrText>
      </w:r>
      <w:r w:rsidR="00E34791">
        <w:rPr>
          <w:noProof/>
        </w:rPr>
        <w:fldChar w:fldCharType="separate"/>
      </w:r>
      <w:r w:rsidR="005B5AFE">
        <w:rPr>
          <w:noProof/>
        </w:rPr>
        <w:t>2</w:t>
      </w:r>
      <w:r w:rsidR="00E34791">
        <w:rPr>
          <w:noProof/>
        </w:rPr>
        <w:fldChar w:fldCharType="end"/>
      </w:r>
      <w:r>
        <w:t>: Finaler Sample Adapter in Tinkercad</w:t>
      </w:r>
    </w:p>
    <w:p w:rsidR="00ED5394" w:rsidRDefault="00ED5394">
      <w:pPr>
        <w:rPr>
          <w:rFonts w:asciiTheme="majorHAnsi" w:eastAsiaTheme="majorEastAsia" w:hAnsiTheme="majorHAnsi" w:cstheme="majorBidi"/>
          <w:b/>
          <w:bCs/>
          <w:smallCaps/>
          <w:color w:val="C45911" w:themeColor="accent2" w:themeShade="BF"/>
          <w:spacing w:val="24"/>
          <w:sz w:val="28"/>
          <w:szCs w:val="22"/>
          <w:lang w:eastAsia="de-DE"/>
        </w:rPr>
      </w:pPr>
      <w:r>
        <w:rPr>
          <w:lang w:eastAsia="de-DE"/>
        </w:rPr>
        <w:br w:type="page"/>
      </w:r>
    </w:p>
    <w:p w:rsidR="00B244DB" w:rsidRDefault="00ED5394" w:rsidP="00B244DB">
      <w:pPr>
        <w:pStyle w:val="berschrift3"/>
        <w:rPr>
          <w:lang w:eastAsia="de-DE"/>
        </w:rPr>
      </w:pPr>
      <w:r>
        <w:rPr>
          <w:lang w:eastAsia="de-DE"/>
        </w:rPr>
        <w:lastRenderedPageBreak/>
        <w:t xml:space="preserve">Konstruktion: </w:t>
      </w:r>
      <w:r w:rsidR="00B244DB">
        <w:rPr>
          <w:lang w:eastAsia="de-DE"/>
        </w:rPr>
        <w:t>Pinhole-Adapter</w:t>
      </w:r>
      <w:bookmarkEnd w:id="11"/>
      <w:r w:rsidR="00B244DB">
        <w:rPr>
          <w:lang w:eastAsia="de-DE"/>
        </w:rPr>
        <w:t xml:space="preserve"> </w:t>
      </w:r>
    </w:p>
    <w:p w:rsidR="00335409" w:rsidRDefault="00335409" w:rsidP="00335409">
      <w:pPr>
        <w:rPr>
          <w:lang w:eastAsia="de-DE"/>
        </w:rPr>
      </w:pPr>
      <w:r>
        <w:rPr>
          <w:lang w:eastAsia="de-DE"/>
        </w:rPr>
        <w:t xml:space="preserve">Die Lochblende wird mithilfe einer Nadel aus Aluminium herausgestochen. Die Alufolie kann mit doppelseitigem Klebeband auf einem gedruckten Rahmen gefestigt werden. Dieser Rahmen soll in das sogennante Cage-System von Thorlabs (CP02) passen. Die Abmaße von diesem Cage sind unten zu finden: </w:t>
      </w:r>
    </w:p>
    <w:p w:rsidR="009A0EE1" w:rsidRDefault="009A0EE1" w:rsidP="00335409">
      <w:pPr>
        <w:rPr>
          <w:lang w:eastAsia="de-DE"/>
        </w:rPr>
      </w:pPr>
      <w:r w:rsidRPr="00E128D8">
        <w:rPr>
          <w:noProof/>
          <w:lang w:eastAsia="de-DE"/>
        </w:rPr>
        <w:drawing>
          <wp:inline distT="0" distB="0" distL="0" distR="0" wp14:anchorId="40107D44" wp14:editId="53A282C0">
            <wp:extent cx="5454324" cy="290945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4387" cy="2914823"/>
                    </a:xfrm>
                    <a:prstGeom prst="rect">
                      <a:avLst/>
                    </a:prstGeom>
                  </pic:spPr>
                </pic:pic>
              </a:graphicData>
            </a:graphic>
          </wp:inline>
        </w:drawing>
      </w:r>
    </w:p>
    <w:p w:rsidR="009A0EE1" w:rsidRDefault="00363A0C" w:rsidP="00335409">
      <w:pPr>
        <w:rPr>
          <w:lang w:eastAsia="de-DE"/>
        </w:rPr>
      </w:pPr>
      <w:r>
        <w:rPr>
          <w:lang w:eastAsia="de-DE"/>
        </w:rPr>
        <w:t xml:space="preserve">Die </w:t>
      </w:r>
      <w:r w:rsidR="009A0EE1">
        <w:rPr>
          <w:lang w:eastAsia="de-DE"/>
        </w:rPr>
        <w:t>Thorlabshalterung hat ein Gewinde im innere</w:t>
      </w:r>
      <w:r w:rsidR="00335409">
        <w:rPr>
          <w:lang w:eastAsia="de-DE"/>
        </w:rPr>
        <w:t xml:space="preserve">n des Korpus. Zwei Ringe ausgestattet mit einem Gewinde können den Rahmen für die Alufolie fixieren. </w:t>
      </w:r>
    </w:p>
    <w:p w:rsidR="00081654" w:rsidRDefault="00335409" w:rsidP="00335409">
      <w:pPr>
        <w:rPr>
          <w:lang w:eastAsia="de-DE"/>
        </w:rPr>
      </w:pPr>
      <w:r>
        <w:rPr>
          <w:lang w:eastAsia="de-DE"/>
        </w:rPr>
        <w:t>Der Rahmen könnte also z.B. so aussehen:</w:t>
      </w:r>
      <w:r w:rsidRPr="00081654">
        <w:rPr>
          <w:lang w:eastAsia="de-DE"/>
        </w:rPr>
        <w:t xml:space="preserve"> </w:t>
      </w:r>
      <w:r w:rsidR="00081654" w:rsidRPr="00081654">
        <w:rPr>
          <w:noProof/>
          <w:lang w:eastAsia="de-DE"/>
        </w:rPr>
        <w:drawing>
          <wp:inline distT="0" distB="0" distL="0" distR="0" wp14:anchorId="382F2D00" wp14:editId="241B72B3">
            <wp:extent cx="5756910" cy="346583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6910" cy="3465830"/>
                    </a:xfrm>
                    <a:prstGeom prst="rect">
                      <a:avLst/>
                    </a:prstGeom>
                  </pic:spPr>
                </pic:pic>
              </a:graphicData>
            </a:graphic>
          </wp:inline>
        </w:drawing>
      </w:r>
    </w:p>
    <w:p w:rsidR="00335409" w:rsidRDefault="00335409">
      <w:pPr>
        <w:rPr>
          <w:lang w:eastAsia="de-DE"/>
        </w:rPr>
      </w:pPr>
      <w:r>
        <w:rPr>
          <w:lang w:eastAsia="de-DE"/>
        </w:rPr>
        <w:br w:type="page"/>
      </w:r>
    </w:p>
    <w:p w:rsidR="00335409" w:rsidRDefault="00335409" w:rsidP="00335409">
      <w:pPr>
        <w:pStyle w:val="berschrift3"/>
        <w:rPr>
          <w:lang w:eastAsia="de-DE"/>
        </w:rPr>
      </w:pPr>
      <w:r>
        <w:rPr>
          <w:lang w:eastAsia="de-DE"/>
        </w:rPr>
        <w:lastRenderedPageBreak/>
        <w:t xml:space="preserve">Konstruktion: Pinhole-Adapter </w:t>
      </w:r>
    </w:p>
    <w:p w:rsidR="00335409" w:rsidRDefault="00335409" w:rsidP="00335409">
      <w:pPr>
        <w:rPr>
          <w:lang w:eastAsia="de-DE"/>
        </w:rPr>
      </w:pPr>
      <w:r>
        <w:rPr>
          <w:lang w:eastAsia="de-DE"/>
        </w:rPr>
        <w:t xml:space="preserve">Die LED folgt direkt hinter dem Pinhole. Beide können direkt hintereinander in einen der Cubes eingeabaut werden. Das Cage-System von Thorlabs kann mithilfe von Stangen zusammengebracht werden. </w:t>
      </w:r>
    </w:p>
    <w:p w:rsidR="00812F2B" w:rsidRDefault="00335409" w:rsidP="00335409">
      <w:pPr>
        <w:rPr>
          <w:lang w:eastAsia="de-DE"/>
        </w:rPr>
      </w:pPr>
      <w:r>
        <w:rPr>
          <w:lang w:eastAsia="de-DE"/>
        </w:rPr>
        <w:t xml:space="preserve">Der Rahmen, bzw. die Halterung für die LED, kann ähnlich wie bei der Lochblende erfolgen. Die Power-LED mit „STAR“-Platine soll dann mit Heißkleber auf dieses 3D gedruckte Element geklebt werden. </w:t>
      </w:r>
    </w:p>
    <w:p w:rsidR="00335409" w:rsidRDefault="00335409" w:rsidP="00335409">
      <w:pPr>
        <w:rPr>
          <w:lang w:eastAsia="de-DE"/>
        </w:rPr>
      </w:pPr>
      <w:r>
        <w:rPr>
          <w:lang w:eastAsia="de-DE"/>
        </w:rPr>
        <w:t>Eine mögliche Variante könnte z.B. so aussehen:</w:t>
      </w:r>
    </w:p>
    <w:p w:rsidR="00812F2B" w:rsidRDefault="00812F2B" w:rsidP="00812F2B">
      <w:pPr>
        <w:rPr>
          <w:lang w:eastAsia="de-DE"/>
        </w:rPr>
      </w:pPr>
      <w:r w:rsidRPr="00812F2B">
        <w:rPr>
          <w:noProof/>
          <w:lang w:eastAsia="de-DE"/>
        </w:rPr>
        <w:drawing>
          <wp:inline distT="0" distB="0" distL="0" distR="0" wp14:anchorId="4D2D51D6" wp14:editId="4280209C">
            <wp:extent cx="5143885" cy="3263014"/>
            <wp:effectExtent l="0" t="0" r="0" b="127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7106" cy="3265057"/>
                    </a:xfrm>
                    <a:prstGeom prst="rect">
                      <a:avLst/>
                    </a:prstGeom>
                  </pic:spPr>
                </pic:pic>
              </a:graphicData>
            </a:graphic>
          </wp:inline>
        </w:drawing>
      </w:r>
    </w:p>
    <w:p w:rsidR="00C25F33" w:rsidRDefault="00C25F33">
      <w:pPr>
        <w:rPr>
          <w:lang w:eastAsia="de-DE"/>
        </w:rPr>
      </w:pPr>
      <w:r>
        <w:rPr>
          <w:lang w:eastAsia="de-DE"/>
        </w:rPr>
        <w:br w:type="page"/>
      </w:r>
    </w:p>
    <w:p w:rsidR="00C25F33" w:rsidRDefault="00C25F33" w:rsidP="00C25F33">
      <w:pPr>
        <w:pStyle w:val="berschrift3"/>
        <w:rPr>
          <w:lang w:eastAsia="de-DE"/>
        </w:rPr>
      </w:pPr>
      <w:r>
        <w:rPr>
          <w:lang w:eastAsia="de-DE"/>
        </w:rPr>
        <w:lastRenderedPageBreak/>
        <w:t xml:space="preserve">Konstruktion: Objekthalter + Kameraadapter </w:t>
      </w:r>
    </w:p>
    <w:p w:rsidR="00FD27E2" w:rsidRDefault="00C25F33" w:rsidP="00C25F33">
      <w:pPr>
        <w:rPr>
          <w:lang w:eastAsia="de-DE"/>
        </w:rPr>
      </w:pPr>
      <w:r>
        <w:rPr>
          <w:lang w:eastAsia="de-DE"/>
        </w:rPr>
        <w:t>Das Objekt muss möglichst nah vor dem Kamerachip hängen</w:t>
      </w:r>
      <w:r w:rsidR="00FD27E2">
        <w:rPr>
          <w:lang w:eastAsia="de-DE"/>
        </w:rPr>
        <w:t xml:space="preserve">, damit die kurze Kohärenzlänge des Systems auch für die Intereferenzeffeke benutzt werden können (näheres dazu später). Der Kameraadapter für die Raspberry-Pi Kamera, welcher für den Cube gedacht ist, ist bereits fertig und soll lediglich um die Funktion der Probenaufnahme erweitert werden. </w:t>
      </w:r>
    </w:p>
    <w:p w:rsidR="00FD27E2" w:rsidRDefault="00FD27E2" w:rsidP="00C25F33">
      <w:pPr>
        <w:rPr>
          <w:lang w:eastAsia="de-DE"/>
        </w:rPr>
      </w:pPr>
      <w:r>
        <w:rPr>
          <w:lang w:eastAsia="de-DE"/>
        </w:rPr>
        <w:t xml:space="preserve">Die Proben (z.B. Schleimhautzellen aus dem Mund), können auf einem Objektträger mit den Abmaßen </w:t>
      </w:r>
    </w:p>
    <w:p w:rsidR="00FD27E2" w:rsidRDefault="00FD27E2" w:rsidP="00FD27E2">
      <w:pPr>
        <w:ind w:left="1440" w:hanging="360"/>
        <w:rPr>
          <w:lang w:eastAsia="de-DE"/>
        </w:rPr>
      </w:pPr>
      <w:r>
        <w:rPr>
          <w:lang w:eastAsia="de-DE"/>
        </w:rPr>
        <w:t>Glas-Objektträger:</w:t>
      </w:r>
      <w:r w:rsidR="00C25F33">
        <w:rPr>
          <w:lang w:eastAsia="de-DE"/>
        </w:rPr>
        <w:t xml:space="preserve"> </w:t>
      </w:r>
      <w:r>
        <w:rPr>
          <w:lang w:eastAsia="de-DE"/>
        </w:rPr>
        <w:t xml:space="preserve">(BxHxT) </w:t>
      </w:r>
      <w:r w:rsidR="00C25F33">
        <w:rPr>
          <w:lang w:eastAsia="de-DE"/>
        </w:rPr>
        <w:t>24x70</w:t>
      </w:r>
      <w:r>
        <w:rPr>
          <w:lang w:eastAsia="de-DE"/>
        </w:rPr>
        <w:t xml:space="preserve">x1 </w:t>
      </w:r>
      <w:r w:rsidR="00C25F33">
        <w:rPr>
          <w:lang w:eastAsia="de-DE"/>
        </w:rPr>
        <w:t xml:space="preserve">mm </w:t>
      </w:r>
    </w:p>
    <w:p w:rsidR="00C25F33" w:rsidRDefault="00FD27E2" w:rsidP="00FD27E2">
      <w:pPr>
        <w:rPr>
          <w:lang w:eastAsia="de-DE"/>
        </w:rPr>
      </w:pPr>
      <w:r>
        <w:rPr>
          <w:lang w:eastAsia="de-DE"/>
        </w:rPr>
        <w:t xml:space="preserve">angefertigt werden. Die Aufgabe besteht nun darin, den </w:t>
      </w:r>
      <w:r w:rsidR="00C25F33">
        <w:rPr>
          <w:lang w:eastAsia="de-DE"/>
        </w:rPr>
        <w:t xml:space="preserve">Kameraadapter so </w:t>
      </w:r>
      <w:r>
        <w:rPr>
          <w:lang w:eastAsia="de-DE"/>
        </w:rPr>
        <w:t>zu erweitern, dass e</w:t>
      </w:r>
      <w:r w:rsidR="00C25F33">
        <w:rPr>
          <w:lang w:eastAsia="de-DE"/>
        </w:rPr>
        <w:t>i</w:t>
      </w:r>
      <w:r w:rsidR="00936372">
        <w:rPr>
          <w:lang w:eastAsia="de-DE"/>
        </w:rPr>
        <w:t>n Slide eingeschoben werden kann. Das könnte z.B. so aussehen:</w:t>
      </w:r>
    </w:p>
    <w:p w:rsidR="00936372" w:rsidRDefault="00936372" w:rsidP="00FD27E2">
      <w:pPr>
        <w:rPr>
          <w:lang w:eastAsia="de-DE"/>
        </w:rPr>
      </w:pPr>
    </w:p>
    <w:p w:rsidR="00936372" w:rsidRPr="00D31D42" w:rsidRDefault="00936372" w:rsidP="00FD27E2">
      <w:pPr>
        <w:rPr>
          <w:lang w:eastAsia="de-DE"/>
        </w:rPr>
      </w:pPr>
      <w:r w:rsidRPr="00936372">
        <w:rPr>
          <w:noProof/>
          <w:lang w:eastAsia="de-DE"/>
        </w:rPr>
        <w:drawing>
          <wp:inline distT="0" distB="0" distL="0" distR="0" wp14:anchorId="6B5E38B1" wp14:editId="7AB437D5">
            <wp:extent cx="5756910" cy="2367915"/>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6910" cy="2367915"/>
                    </a:xfrm>
                    <a:prstGeom prst="rect">
                      <a:avLst/>
                    </a:prstGeom>
                  </pic:spPr>
                </pic:pic>
              </a:graphicData>
            </a:graphic>
          </wp:inline>
        </w:drawing>
      </w:r>
    </w:p>
    <w:p w:rsidR="00C25F33" w:rsidRDefault="00C25F33" w:rsidP="00C25F33">
      <w:pPr>
        <w:rPr>
          <w:rFonts w:eastAsia="Times New Roman"/>
          <w:lang w:eastAsia="de-DE"/>
        </w:rPr>
      </w:pPr>
    </w:p>
    <w:p w:rsidR="00936372" w:rsidRDefault="00B060D9" w:rsidP="00936372">
      <w:pPr>
        <w:pStyle w:val="berschrift3"/>
        <w:rPr>
          <w:lang w:eastAsia="de-DE"/>
        </w:rPr>
      </w:pPr>
      <w:r>
        <w:rPr>
          <w:lang w:eastAsia="de-DE"/>
        </w:rPr>
        <w:t>3D Druck: Exportieren und anfertigen des Drucks</w:t>
      </w:r>
    </w:p>
    <w:p w:rsidR="00B060D9" w:rsidRDefault="00B060D9" w:rsidP="00B060D9">
      <w:pPr>
        <w:rPr>
          <w:lang w:eastAsia="de-DE"/>
        </w:rPr>
      </w:pPr>
      <w:r>
        <w:rPr>
          <w:lang w:eastAsia="de-DE"/>
        </w:rPr>
        <w:t xml:space="preserve">In Tinkercad gibt es die Option die einzelnen Teile als STL-Datei zu exportieren. Hierzu kann ein einzelnes Teil markiert und aus dem Browserfenster heruntergeladen werden. Diese STL-Dateien können dann in der 3D Druck Software (z.B. Cura) eingefügt, angeordnet und für den 3D Druck auf eine SD-Karte exportiert werden. Die Druckzeit für alle Teile dauert etwa 1h pro Teilnehmer. </w:t>
      </w:r>
    </w:p>
    <w:p w:rsidR="00E14EE4" w:rsidRDefault="00E14EE4" w:rsidP="00B060D9">
      <w:pPr>
        <w:rPr>
          <w:lang w:eastAsia="de-DE"/>
        </w:rPr>
      </w:pPr>
      <w:r>
        <w:rPr>
          <w:lang w:eastAsia="de-DE"/>
        </w:rPr>
        <w:t>Param</w:t>
      </w:r>
      <w:r w:rsidR="005B5AFE">
        <w:rPr>
          <w:lang w:eastAsia="de-DE"/>
        </w:rPr>
        <w:t>e</w:t>
      </w:r>
      <w:r>
        <w:rPr>
          <w:lang w:eastAsia="de-DE"/>
        </w:rPr>
        <w:t>ter für den Druck:</w:t>
      </w:r>
    </w:p>
    <w:p w:rsidR="00E14EE4" w:rsidRDefault="00E14EE4" w:rsidP="00E14EE4">
      <w:pPr>
        <w:pStyle w:val="Listenabsatz"/>
        <w:numPr>
          <w:ilvl w:val="0"/>
          <w:numId w:val="36"/>
        </w:numPr>
        <w:rPr>
          <w:lang w:eastAsia="de-DE"/>
        </w:rPr>
      </w:pPr>
      <w:r>
        <w:rPr>
          <w:lang w:eastAsia="de-DE"/>
        </w:rPr>
        <w:t>Material: ABS (Schwarz am besten, da Licht absorbiert wird)</w:t>
      </w:r>
    </w:p>
    <w:p w:rsidR="00E14EE4" w:rsidRDefault="00E14EE4" w:rsidP="00E14EE4">
      <w:pPr>
        <w:pStyle w:val="Listenabsatz"/>
        <w:numPr>
          <w:ilvl w:val="0"/>
          <w:numId w:val="36"/>
        </w:numPr>
        <w:rPr>
          <w:lang w:eastAsia="de-DE"/>
        </w:rPr>
      </w:pPr>
      <w:r>
        <w:rPr>
          <w:lang w:eastAsia="de-DE"/>
        </w:rPr>
        <w:t>Layerheight: 0.1-0.15 mm</w:t>
      </w:r>
    </w:p>
    <w:p w:rsidR="00E14EE4" w:rsidRDefault="00E14EE4" w:rsidP="00E14EE4">
      <w:pPr>
        <w:pStyle w:val="Listenabsatz"/>
        <w:numPr>
          <w:ilvl w:val="0"/>
          <w:numId w:val="36"/>
        </w:numPr>
        <w:rPr>
          <w:lang w:eastAsia="de-DE"/>
        </w:rPr>
      </w:pPr>
      <w:r>
        <w:rPr>
          <w:lang w:eastAsia="de-DE"/>
        </w:rPr>
        <w:t>Stützstruktur: Aus</w:t>
      </w:r>
    </w:p>
    <w:p w:rsidR="00E14EE4" w:rsidRDefault="00E14EE4" w:rsidP="00E14EE4">
      <w:pPr>
        <w:pStyle w:val="Listenabsatz"/>
        <w:numPr>
          <w:ilvl w:val="0"/>
          <w:numId w:val="36"/>
        </w:numPr>
        <w:rPr>
          <w:lang w:eastAsia="de-DE"/>
        </w:rPr>
      </w:pPr>
      <w:r>
        <w:rPr>
          <w:lang w:eastAsia="de-DE"/>
        </w:rPr>
        <w:t>Nozzle: 0.25-0.4mm</w:t>
      </w:r>
    </w:p>
    <w:p w:rsidR="00E14EE4" w:rsidRDefault="00E14EE4" w:rsidP="00E14EE4">
      <w:pPr>
        <w:pStyle w:val="Listenabsatz"/>
        <w:numPr>
          <w:ilvl w:val="0"/>
          <w:numId w:val="36"/>
        </w:numPr>
        <w:rPr>
          <w:lang w:eastAsia="de-DE"/>
        </w:rPr>
      </w:pPr>
      <w:r>
        <w:rPr>
          <w:lang w:eastAsia="de-DE"/>
        </w:rPr>
        <w:t>Drucke wurden bisher auf einem Ultimaker 2+ und Be3D DeeGreen angefertigt</w:t>
      </w:r>
    </w:p>
    <w:p w:rsidR="00E14EE4" w:rsidRDefault="00E14EE4" w:rsidP="00E14EE4">
      <w:pPr>
        <w:rPr>
          <w:lang w:eastAsia="de-DE"/>
        </w:rPr>
      </w:pPr>
    </w:p>
    <w:p w:rsidR="00B060D9" w:rsidRDefault="00B060D9" w:rsidP="00B060D9">
      <w:pPr>
        <w:pStyle w:val="berschrift3"/>
        <w:rPr>
          <w:lang w:eastAsia="de-DE"/>
        </w:rPr>
      </w:pPr>
      <w:r>
        <w:rPr>
          <w:lang w:eastAsia="de-DE"/>
        </w:rPr>
        <w:t>Ansteuerung der Power-LED</w:t>
      </w:r>
    </w:p>
    <w:p w:rsidR="00B060D9" w:rsidRDefault="00FB25AA" w:rsidP="00B060D9">
      <w:pPr>
        <w:rPr>
          <w:lang w:eastAsia="de-DE"/>
        </w:rPr>
      </w:pPr>
      <w:r>
        <w:rPr>
          <w:lang w:eastAsia="de-DE"/>
        </w:rPr>
        <w:lastRenderedPageBreak/>
        <w:t xml:space="preserve">Als Lichtquelle soll in diesem Workshop eine Leistungs-LED (Light EMitting Diode) Verwendung finden. Dieser aus einem sog. PN-Übergang bestehende Halbleiter ist in der Lage Elektronen in Photonen umzuwandeln. Wichtig ist dabei die Polarität, also +/- der Anschlüsse zu beachten. Weiterhin ist die Betriebsspannung und der Betriebsstrom für eine korrekte Funktionsweise zu bedenken. Geschieht das nicht, überhitzt die LED und geht kaputt. </w:t>
      </w:r>
    </w:p>
    <w:p w:rsidR="00FB25AA" w:rsidRPr="00B060D9" w:rsidRDefault="00FB25AA" w:rsidP="00B060D9">
      <w:pPr>
        <w:rPr>
          <w:lang w:eastAsia="de-DE"/>
        </w:rPr>
      </w:pPr>
      <w:r>
        <w:rPr>
          <w:lang w:eastAsia="de-DE"/>
        </w:rPr>
        <w:t>Für die einfache Verwendung des Elements greifen wir auf ein USB-Netzteil zurück, welches per Definition ca. 5V und 1A liefert. Die LED benötigt eine Spannung von ca. 2.5 V bei ca. 100mA Strom. Somit ist ein Vorwiderstand notwendig, der die „überschüssige“ Leistung reduziert, um den Arbeitspunkt der LED einzustellen. Die Beispielrechnung sieht z.B. so aus:</w:t>
      </w:r>
    </w:p>
    <w:p w:rsidR="00936372" w:rsidRDefault="00936372" w:rsidP="00C25F33">
      <w:pPr>
        <w:rPr>
          <w:rFonts w:eastAsia="Times New Roman"/>
          <w:lang w:eastAsia="de-DE"/>
        </w:rPr>
      </w:pPr>
    </w:p>
    <w:p w:rsidR="00812F2B" w:rsidRDefault="00812F2B" w:rsidP="00812F2B">
      <w:pPr>
        <w:rPr>
          <w:lang w:eastAsia="de-DE"/>
        </w:rPr>
      </w:pPr>
      <w:r w:rsidRPr="00812F2B">
        <w:rPr>
          <w:noProof/>
          <w:lang w:eastAsia="de-DE"/>
        </w:rPr>
        <w:drawing>
          <wp:inline distT="0" distB="0" distL="0" distR="0" wp14:anchorId="0524D98B" wp14:editId="37D00FF7">
            <wp:extent cx="4822950" cy="3546725"/>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26544" cy="3549368"/>
                    </a:xfrm>
                    <a:prstGeom prst="rect">
                      <a:avLst/>
                    </a:prstGeom>
                  </pic:spPr>
                </pic:pic>
              </a:graphicData>
            </a:graphic>
          </wp:inline>
        </w:drawing>
      </w:r>
    </w:p>
    <w:p w:rsidR="00FB25AA" w:rsidRDefault="00FB25AA" w:rsidP="00812F2B">
      <w:pPr>
        <w:rPr>
          <w:lang w:eastAsia="de-DE"/>
        </w:rPr>
      </w:pPr>
      <w:r>
        <w:rPr>
          <w:lang w:eastAsia="de-DE"/>
        </w:rPr>
        <w:t xml:space="preserve">Für die korrekte Funktionsweise kann ein ausrangiertes USB-Kabel Verwendung finden. Der Stecker, der normalerweise in den Rechner eingesteckt wird, wird mit möglichst langer Kabelreserve abgeschnitten. Nach </w:t>
      </w:r>
      <w:r w:rsidR="00776849">
        <w:rPr>
          <w:lang w:eastAsia="de-DE"/>
        </w:rPr>
        <w:t>ab isolieren der Gummiummanetellung</w:t>
      </w:r>
      <w:r>
        <w:rPr>
          <w:lang w:eastAsia="de-DE"/>
        </w:rPr>
        <w:t xml:space="preserve"> kommen vier Kabel zum </w:t>
      </w:r>
      <w:r w:rsidR="00776849">
        <w:rPr>
          <w:lang w:eastAsia="de-DE"/>
        </w:rPr>
        <w:t>Vorschein</w:t>
      </w:r>
      <w:r>
        <w:rPr>
          <w:lang w:eastAsia="de-DE"/>
        </w:rPr>
        <w:t>. Das Rote entspricht +5V, das schwarze Masse/0V. Beim verlöten der Kabel muss nun folgende Reihenfolge eingehalten werden (siehe Abbildung oben):</w:t>
      </w:r>
    </w:p>
    <w:p w:rsidR="00FB25AA" w:rsidRDefault="00FB25AA" w:rsidP="00FB25AA">
      <w:pPr>
        <w:pStyle w:val="Listenabsatz"/>
        <w:numPr>
          <w:ilvl w:val="0"/>
          <w:numId w:val="6"/>
        </w:numPr>
        <w:rPr>
          <w:lang w:eastAsia="de-DE"/>
        </w:rPr>
      </w:pPr>
      <w:r>
        <w:rPr>
          <w:lang w:eastAsia="de-DE"/>
        </w:rPr>
        <w:t>Rotes Kabel -&gt; „Plus“-Kontakt der STAR-LED Platine</w:t>
      </w:r>
    </w:p>
    <w:p w:rsidR="00FB25AA" w:rsidRDefault="00FB25AA" w:rsidP="00FB25AA">
      <w:pPr>
        <w:pStyle w:val="Listenabsatz"/>
        <w:numPr>
          <w:ilvl w:val="0"/>
          <w:numId w:val="6"/>
        </w:numPr>
        <w:rPr>
          <w:lang w:eastAsia="de-DE"/>
        </w:rPr>
      </w:pPr>
      <w:r>
        <w:rPr>
          <w:lang w:eastAsia="de-DE"/>
        </w:rPr>
        <w:t>Ein Verbindungskabel vom „Minus“-Konta</w:t>
      </w:r>
      <w:r w:rsidR="00776849">
        <w:rPr>
          <w:lang w:eastAsia="de-DE"/>
        </w:rPr>
        <w:t>kt der STAR-LED Platine muss zum</w:t>
      </w:r>
      <w:r>
        <w:rPr>
          <w:lang w:eastAsia="de-DE"/>
        </w:rPr>
        <w:t xml:space="preserve"> Widerstand (R=26 Ohm) führen</w:t>
      </w:r>
    </w:p>
    <w:p w:rsidR="00FB25AA" w:rsidRDefault="00FB25AA" w:rsidP="00FB25AA">
      <w:pPr>
        <w:pStyle w:val="Listenabsatz"/>
        <w:numPr>
          <w:ilvl w:val="0"/>
          <w:numId w:val="6"/>
        </w:numPr>
        <w:rPr>
          <w:lang w:eastAsia="de-DE"/>
        </w:rPr>
      </w:pPr>
      <w:r>
        <w:rPr>
          <w:lang w:eastAsia="de-DE"/>
        </w:rPr>
        <w:t>Ein Schrumpfschlauch schützt die Teile vor einem Kurzschluss</w:t>
      </w:r>
    </w:p>
    <w:p w:rsidR="00FB25AA" w:rsidRDefault="00FB25AA" w:rsidP="00FB25AA">
      <w:pPr>
        <w:pStyle w:val="Listenabsatz"/>
        <w:numPr>
          <w:ilvl w:val="0"/>
          <w:numId w:val="6"/>
        </w:numPr>
        <w:rPr>
          <w:lang w:eastAsia="de-DE"/>
        </w:rPr>
      </w:pPr>
      <w:r>
        <w:rPr>
          <w:lang w:eastAsia="de-DE"/>
        </w:rPr>
        <w:t>Der noch freie Kontakt des Widerstands soll an das schwarze Kabel des USB-Kabels gelötet werden (auch hier sollte ein Schrumpfschlauch verwendet werden!)</w:t>
      </w:r>
    </w:p>
    <w:p w:rsidR="00AE08E7" w:rsidRDefault="00AE08E7" w:rsidP="00AE08E7">
      <w:pPr>
        <w:rPr>
          <w:lang w:eastAsia="de-DE"/>
        </w:rPr>
      </w:pPr>
    </w:p>
    <w:p w:rsidR="00AE08E7" w:rsidRDefault="00AE08E7" w:rsidP="00AE08E7">
      <w:pPr>
        <w:rPr>
          <w:lang w:eastAsia="de-DE"/>
        </w:rPr>
      </w:pPr>
      <w:r>
        <w:rPr>
          <w:lang w:eastAsia="de-DE"/>
        </w:rPr>
        <w:t>Alter</w:t>
      </w:r>
      <w:r w:rsidR="008E086F">
        <w:rPr>
          <w:lang w:eastAsia="de-DE"/>
        </w:rPr>
        <w:t>nativ:</w:t>
      </w:r>
    </w:p>
    <w:p w:rsidR="008E086F" w:rsidRDefault="008E086F" w:rsidP="008E086F">
      <w:pPr>
        <w:pStyle w:val="Listenabsatz"/>
        <w:numPr>
          <w:ilvl w:val="0"/>
          <w:numId w:val="6"/>
        </w:numPr>
        <w:rPr>
          <w:lang w:eastAsia="de-DE"/>
        </w:rPr>
      </w:pPr>
      <w:r>
        <w:rPr>
          <w:lang w:eastAsia="de-DE"/>
        </w:rPr>
        <w:lastRenderedPageBreak/>
        <w:t xml:space="preserve">Eine Verwendung von Konstantstromquellen oder Step-Down Konvertern steigert die Effizienz des Systems, allerdings </w:t>
      </w:r>
      <w:r w:rsidR="00E14EE4">
        <w:rPr>
          <w:lang w:eastAsia="de-DE"/>
        </w:rPr>
        <w:t>steigen damit auch die Kosten. Für die Verwendung im gezeigten Experiment reicht daher eine LED</w:t>
      </w:r>
    </w:p>
    <w:p w:rsidR="007845F7" w:rsidRDefault="00000C2C" w:rsidP="00000C2C">
      <w:pPr>
        <w:pStyle w:val="berschrift3"/>
        <w:rPr>
          <w:lang w:eastAsia="de-DE"/>
        </w:rPr>
      </w:pPr>
      <w:r>
        <w:rPr>
          <w:lang w:eastAsia="de-DE"/>
        </w:rPr>
        <w:t>Anfertigen der Lochblende/des Pinhols</w:t>
      </w:r>
    </w:p>
    <w:p w:rsidR="00000C2C" w:rsidRDefault="00000C2C" w:rsidP="00000C2C">
      <w:pPr>
        <w:rPr>
          <w:lang w:eastAsia="de-DE"/>
        </w:rPr>
      </w:pPr>
      <w:r>
        <w:rPr>
          <w:lang w:eastAsia="de-DE"/>
        </w:rPr>
        <w:t xml:space="preserve">Das System funktioniert besonders gut, wenn das ausgestochene Loch möglichst klein ist. </w:t>
      </w:r>
      <w:r w:rsidR="00EB2F83">
        <w:rPr>
          <w:lang w:eastAsia="de-DE"/>
        </w:rPr>
        <w:t xml:space="preserve">Am besten funktioniert das, wenn man Alufolie nimmt, diese ein paar Mal (z.B. 10x) faltet (Abstand der Falz ca. 30 mm) und mit einer spitzen Nadel durch diesen entstandenen Stapel einsticht. Die unterste Folienschicht hat das dünnste Loch und kann verwendet werden. </w:t>
      </w:r>
      <w:r w:rsidR="00D061E8">
        <w:rPr>
          <w:lang w:eastAsia="de-DE"/>
        </w:rPr>
        <w:t xml:space="preserve">Hilreich ist es, die Folie auf einen weichen Untergrund zu legen. ACHTUNG: Die Nadel könnte spitz sein und zu Verletzungen führen. </w:t>
      </w:r>
    </w:p>
    <w:p w:rsidR="00EB2F83" w:rsidRDefault="00EB2F83" w:rsidP="00000C2C">
      <w:pPr>
        <w:rPr>
          <w:lang w:eastAsia="de-DE"/>
        </w:rPr>
      </w:pPr>
      <w:r>
        <w:rPr>
          <w:lang w:eastAsia="de-DE"/>
        </w:rPr>
        <w:t xml:space="preserve">Die Alufolie sollte etwa Rund ausgeschnitten werden, sodass sie mit doppelseitigen Klebeband auf den gedruckten Rahmen geklebt werden kann. </w:t>
      </w:r>
    </w:p>
    <w:p w:rsidR="00D061E8" w:rsidRPr="00000C2C" w:rsidRDefault="00D061E8" w:rsidP="00000C2C">
      <w:pPr>
        <w:rPr>
          <w:lang w:eastAsia="de-DE"/>
        </w:rPr>
      </w:pPr>
      <w:r>
        <w:rPr>
          <w:lang w:eastAsia="de-DE"/>
        </w:rPr>
        <w:t>Im Idealfall sieht das Loch so aus (links Beugungsmuster, rechts Mikrsokopbild des Lochs):</w:t>
      </w:r>
    </w:p>
    <w:p w:rsidR="007845F7" w:rsidRPr="003912BA" w:rsidRDefault="007845F7" w:rsidP="007845F7">
      <w:pPr>
        <w:spacing w:after="0" w:line="240" w:lineRule="auto"/>
        <w:rPr>
          <w:rFonts w:ascii="Times New Roman" w:eastAsia="Times New Roman" w:hAnsi="Times New Roman" w:cs="Times New Roman"/>
          <w:iCs w:val="0"/>
          <w:sz w:val="24"/>
          <w:szCs w:val="24"/>
          <w:lang w:val="en-US" w:eastAsia="de-DE"/>
        </w:rPr>
      </w:pPr>
      <w:r w:rsidRPr="003912BA">
        <w:rPr>
          <w:rFonts w:ascii="Arial" w:eastAsia="Times New Roman" w:hAnsi="Arial" w:cs="Arial"/>
          <w:iCs w:val="0"/>
          <w:noProof/>
          <w:color w:val="9B9B9B"/>
          <w:shd w:val="clear" w:color="auto" w:fill="313B45"/>
          <w:lang w:eastAsia="de-DE"/>
        </w:rPr>
        <w:drawing>
          <wp:inline distT="0" distB="0" distL="0" distR="0" wp14:anchorId="34F203FA" wp14:editId="438F6F74">
            <wp:extent cx="3543809" cy="1771904"/>
            <wp:effectExtent l="0" t="0" r="0" b="6350"/>
            <wp:docPr id="6" name="Grafik 6" descr="2c cu acul cu grija - sten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2c cu acul cu grija - stenop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49263" cy="1774631"/>
                    </a:xfrm>
                    <a:prstGeom prst="rect">
                      <a:avLst/>
                    </a:prstGeom>
                    <a:noFill/>
                    <a:ln>
                      <a:noFill/>
                    </a:ln>
                  </pic:spPr>
                </pic:pic>
              </a:graphicData>
            </a:graphic>
          </wp:inline>
        </w:drawing>
      </w:r>
    </w:p>
    <w:p w:rsidR="009A0EE1" w:rsidRPr="00B244DB" w:rsidRDefault="007845F7">
      <w:pPr>
        <w:rPr>
          <w:rFonts w:eastAsia="Times New Roman"/>
          <w:lang w:eastAsia="de-DE"/>
        </w:rPr>
      </w:pPr>
      <w:r>
        <w:rPr>
          <w:rFonts w:eastAsia="Times New Roman"/>
          <w:lang w:eastAsia="de-DE"/>
        </w:rPr>
        <w:br w:type="page"/>
      </w:r>
    </w:p>
    <w:p w:rsidR="009A0EE1" w:rsidRPr="009A0EE1" w:rsidRDefault="009A0EE1" w:rsidP="009A0EE1">
      <w:pPr>
        <w:pStyle w:val="berschrift1"/>
        <w:rPr>
          <w:rFonts w:eastAsia="Times New Roman"/>
          <w:lang w:eastAsia="de-DE"/>
        </w:rPr>
      </w:pPr>
      <w:bookmarkStart w:id="12" w:name="_Toc519951714"/>
      <w:r>
        <w:rPr>
          <w:rFonts w:eastAsia="Times New Roman"/>
          <w:lang w:eastAsia="de-DE"/>
        </w:rPr>
        <w:lastRenderedPageBreak/>
        <w:t>Theorie</w:t>
      </w:r>
      <w:r w:rsidRPr="009A0EE1">
        <w:rPr>
          <w:rFonts w:eastAsia="Times New Roman"/>
          <w:lang w:eastAsia="de-DE"/>
        </w:rPr>
        <w:t xml:space="preserve"> Teil</w:t>
      </w:r>
      <w:bookmarkEnd w:id="12"/>
    </w:p>
    <w:p w:rsidR="009A0EE1" w:rsidRDefault="00776849" w:rsidP="00E128D8">
      <w:pPr>
        <w:pStyle w:val="KeinLeerraum"/>
        <w:rPr>
          <w:rFonts w:eastAsia="Times New Roman"/>
          <w:lang w:eastAsia="de-DE"/>
        </w:rPr>
      </w:pPr>
      <w:r>
        <w:rPr>
          <w:rFonts w:eastAsia="Times New Roman"/>
          <w:lang w:eastAsia="de-DE"/>
        </w:rPr>
        <w:t>WIRD NOCH AUSGEARBEITET!</w:t>
      </w:r>
      <w:bookmarkStart w:id="13" w:name="_GoBack"/>
      <w:bookmarkEnd w:id="13"/>
    </w:p>
    <w:p w:rsidR="00B244DB" w:rsidRDefault="00776849" w:rsidP="00B244DB">
      <w:pPr>
        <w:pStyle w:val="berschrift2"/>
        <w:rPr>
          <w:rFonts w:eastAsia="Times New Roman"/>
          <w:lang w:eastAsia="de-DE"/>
        </w:rPr>
      </w:pPr>
      <w:bookmarkStart w:id="14" w:name="_Toc519951715"/>
      <w:r>
        <w:rPr>
          <w:rFonts w:eastAsia="Times New Roman"/>
          <w:lang w:eastAsia="de-DE"/>
        </w:rPr>
        <w:t>Was ist L</w:t>
      </w:r>
      <w:r w:rsidR="00B244DB">
        <w:rPr>
          <w:rFonts w:eastAsia="Times New Roman"/>
          <w:lang w:eastAsia="de-DE"/>
        </w:rPr>
        <w:t>icht?</w:t>
      </w:r>
      <w:bookmarkEnd w:id="14"/>
    </w:p>
    <w:p w:rsidR="00B244DB" w:rsidRDefault="00B244DB" w:rsidP="00B244DB">
      <w:pPr>
        <w:pStyle w:val="Listenabsatz"/>
        <w:numPr>
          <w:ilvl w:val="0"/>
          <w:numId w:val="9"/>
        </w:numPr>
        <w:rPr>
          <w:lang w:eastAsia="de-DE"/>
        </w:rPr>
      </w:pPr>
      <w:r>
        <w:rPr>
          <w:lang w:eastAsia="de-DE"/>
        </w:rPr>
        <w:t xml:space="preserve">Lichtstrahlen, Lichtwellen, Lichtteilchen </w:t>
      </w:r>
    </w:p>
    <w:p w:rsidR="00B244DB" w:rsidRDefault="00B244DB" w:rsidP="00B244DB">
      <w:pPr>
        <w:pStyle w:val="Listenabsatz"/>
        <w:numPr>
          <w:ilvl w:val="0"/>
          <w:numId w:val="9"/>
        </w:numPr>
        <w:rPr>
          <w:lang w:eastAsia="de-DE"/>
        </w:rPr>
      </w:pPr>
      <w:r>
        <w:rPr>
          <w:lang w:eastAsia="de-DE"/>
        </w:rPr>
        <w:t>Kurze Einführung</w:t>
      </w:r>
    </w:p>
    <w:p w:rsidR="00B244DB" w:rsidRDefault="00B244DB" w:rsidP="00B244DB">
      <w:pPr>
        <w:pStyle w:val="Listenabsatz"/>
        <w:numPr>
          <w:ilvl w:val="0"/>
          <w:numId w:val="9"/>
        </w:numPr>
        <w:rPr>
          <w:lang w:eastAsia="de-DE"/>
        </w:rPr>
      </w:pPr>
      <w:r>
        <w:rPr>
          <w:lang w:eastAsia="de-DE"/>
        </w:rPr>
        <w:t xml:space="preserve">Abbe-Experiment -&gt; Wellencharakter </w:t>
      </w:r>
    </w:p>
    <w:p w:rsidR="00B244DB" w:rsidRDefault="00B244DB" w:rsidP="00B244DB">
      <w:pPr>
        <w:pStyle w:val="Listenabsatz"/>
        <w:numPr>
          <w:ilvl w:val="0"/>
          <w:numId w:val="9"/>
        </w:numPr>
        <w:rPr>
          <w:lang w:eastAsia="de-DE"/>
        </w:rPr>
      </w:pPr>
      <w:r>
        <w:rPr>
          <w:lang w:eastAsia="de-DE"/>
        </w:rPr>
        <w:t>Wellenlänge = Farbe</w:t>
      </w:r>
    </w:p>
    <w:p w:rsidR="00B244DB" w:rsidRDefault="00B244DB" w:rsidP="00B244DB">
      <w:pPr>
        <w:pStyle w:val="Listenabsatz"/>
        <w:numPr>
          <w:ilvl w:val="0"/>
          <w:numId w:val="9"/>
        </w:numPr>
        <w:rPr>
          <w:lang w:eastAsia="de-DE"/>
        </w:rPr>
      </w:pPr>
      <w:r>
        <w:rPr>
          <w:lang w:eastAsia="de-DE"/>
        </w:rPr>
        <w:t xml:space="preserve">Intensität und Amplitude </w:t>
      </w:r>
    </w:p>
    <w:p w:rsidR="00B244DB" w:rsidRDefault="00B244DB" w:rsidP="00B244DB">
      <w:pPr>
        <w:pStyle w:val="Listenabsatz"/>
        <w:numPr>
          <w:ilvl w:val="0"/>
          <w:numId w:val="9"/>
        </w:numPr>
        <w:rPr>
          <w:lang w:eastAsia="de-DE"/>
        </w:rPr>
      </w:pPr>
      <w:r>
        <w:rPr>
          <w:lang w:eastAsia="de-DE"/>
        </w:rPr>
        <w:t xml:space="preserve">Amplitude und Phase </w:t>
      </w:r>
    </w:p>
    <w:p w:rsidR="00B244DB" w:rsidRDefault="00566009" w:rsidP="00B244DB">
      <w:pPr>
        <w:pStyle w:val="berschrift2"/>
        <w:rPr>
          <w:lang w:eastAsia="de-DE"/>
        </w:rPr>
      </w:pPr>
      <w:bookmarkStart w:id="15" w:name="_Toc519951716"/>
      <w:r w:rsidRPr="00462929">
        <w:rPr>
          <w:noProof/>
        </w:rPr>
        <w:drawing>
          <wp:anchor distT="0" distB="0" distL="114300" distR="114300" simplePos="0" relativeHeight="251681792" behindDoc="0" locked="0" layoutInCell="1" allowOverlap="1" wp14:anchorId="620D3B8B" wp14:editId="30B24187">
            <wp:simplePos x="0" y="0"/>
            <wp:positionH relativeFrom="column">
              <wp:posOffset>3180998</wp:posOffset>
            </wp:positionH>
            <wp:positionV relativeFrom="paragraph">
              <wp:posOffset>78908</wp:posOffset>
            </wp:positionV>
            <wp:extent cx="3351948" cy="2308323"/>
            <wp:effectExtent l="0" t="0" r="1270" b="3175"/>
            <wp:wrapSquare wrapText="bothSides"/>
            <wp:docPr id="285" name="Picture 2" descr="C:\Users\Bene\Pictures\Picasa\Exports\Suchergebnisse für oe_vortrag\Spektrum_LED.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2" descr="C:\Users\Bene\Pictures\Picasa\Exports\Suchergebnisse für oe_vortrag\Spektrum_LED.jpg"/>
                    <pic:cNvPicPr>
                      <a:picLocks noGrp="1"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351948" cy="2308323"/>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B244DB">
        <w:rPr>
          <w:lang w:eastAsia="de-DE"/>
        </w:rPr>
        <w:t>Was ist Interferenz / Kohärenz?</w:t>
      </w:r>
      <w:bookmarkEnd w:id="15"/>
    </w:p>
    <w:p w:rsidR="00566009" w:rsidRDefault="00566009" w:rsidP="00566009">
      <w:pPr>
        <w:pStyle w:val="KeinLeerraum"/>
        <w:numPr>
          <w:ilvl w:val="0"/>
          <w:numId w:val="35"/>
        </w:numPr>
      </w:pPr>
      <w:bookmarkStart w:id="16" w:name="_Toc519951719"/>
      <w:r>
        <w:t>Kohärenz</w:t>
      </w:r>
      <w:bookmarkEnd w:id="16"/>
    </w:p>
    <w:p w:rsidR="00566009" w:rsidRDefault="00566009" w:rsidP="00566009">
      <w:pPr>
        <w:pStyle w:val="Listenabsatz"/>
        <w:numPr>
          <w:ilvl w:val="1"/>
          <w:numId w:val="9"/>
        </w:numPr>
      </w:pPr>
      <w:r>
        <w:t xml:space="preserve">bedeutet Inteferenzfähigkeit </w:t>
      </w:r>
    </w:p>
    <w:p w:rsidR="00566009" w:rsidRPr="00566009" w:rsidRDefault="00566009" w:rsidP="00566009">
      <w:pPr>
        <w:pStyle w:val="Listenabsatz"/>
        <w:numPr>
          <w:ilvl w:val="1"/>
          <w:numId w:val="9"/>
        </w:numPr>
      </w:pPr>
      <w:r>
        <w:t xml:space="preserve">Konstruktive/Destruktive Interferenz: Aus Hell und Dunkel macht dunkel </w:t>
      </w:r>
    </w:p>
    <w:p w:rsidR="00650116" w:rsidRDefault="00B244DB" w:rsidP="00650116">
      <w:pPr>
        <w:pStyle w:val="Listenabsatz"/>
        <w:numPr>
          <w:ilvl w:val="0"/>
          <w:numId w:val="9"/>
        </w:numPr>
        <w:rPr>
          <w:lang w:eastAsia="de-DE"/>
        </w:rPr>
      </w:pPr>
      <w:r>
        <w:rPr>
          <w:lang w:eastAsia="de-DE"/>
        </w:rPr>
        <w:t>Zeitliche Interferenz</w:t>
      </w:r>
      <w:r w:rsidR="00650116">
        <w:rPr>
          <w:lang w:eastAsia="de-DE"/>
        </w:rPr>
        <w:t xml:space="preserve"> und </w:t>
      </w:r>
      <w:r>
        <w:rPr>
          <w:lang w:eastAsia="de-DE"/>
        </w:rPr>
        <w:t>Räumliche Kohärenz</w:t>
      </w:r>
      <w:r w:rsidR="00650116">
        <w:rPr>
          <w:lang w:eastAsia="de-DE"/>
        </w:rPr>
        <w:t xml:space="preserve"> am Beispiel der LED</w:t>
      </w:r>
    </w:p>
    <w:p w:rsidR="00650116" w:rsidRDefault="00650116" w:rsidP="00650116">
      <w:pPr>
        <w:pStyle w:val="Listenabsatz"/>
        <w:numPr>
          <w:ilvl w:val="1"/>
          <w:numId w:val="9"/>
        </w:numPr>
        <w:rPr>
          <w:lang w:eastAsia="de-DE"/>
        </w:rPr>
      </w:pPr>
      <w:r w:rsidRPr="00E128D8">
        <w:t>spontane Emission, Breitbandiges Spektrum (</w:t>
      </w:r>
      <m:oMath>
        <m:r>
          <m:rPr>
            <m:sty m:val="p"/>
          </m:rPr>
          <w:rPr>
            <w:rFonts w:ascii="Cambria Math" w:hAnsi="Cambria Math"/>
          </w:rPr>
          <m:t>Δ</m:t>
        </m:r>
        <m:r>
          <w:rPr>
            <w:rFonts w:ascii="Cambria Math" w:hAnsi="Cambria Math"/>
          </w:rPr>
          <m:t>λ </m:t>
        </m:r>
      </m:oMath>
      <w:r w:rsidRPr="00E128D8">
        <w:t>ca. 20nm)</w:t>
      </w:r>
    </w:p>
    <w:p w:rsidR="00650116" w:rsidRDefault="00650116" w:rsidP="00650116">
      <w:pPr>
        <w:pStyle w:val="Listenabsatz"/>
        <w:numPr>
          <w:ilvl w:val="2"/>
          <w:numId w:val="9"/>
        </w:numPr>
        <w:rPr>
          <w:lang w:eastAsia="de-DE"/>
        </w:rPr>
      </w:pPr>
      <w:r>
        <w:t>Ergibt die zeitliche Kohärenz</w:t>
      </w:r>
    </w:p>
    <w:p w:rsidR="00566009" w:rsidRDefault="00566009" w:rsidP="00650116">
      <w:pPr>
        <w:pStyle w:val="Listenabsatz"/>
        <w:numPr>
          <w:ilvl w:val="2"/>
          <w:numId w:val="9"/>
        </w:numPr>
        <w:rPr>
          <w:lang w:eastAsia="de-DE"/>
        </w:rPr>
      </w:pPr>
    </w:p>
    <w:p w:rsidR="00650116" w:rsidRDefault="00650116" w:rsidP="00650116">
      <w:pPr>
        <w:pStyle w:val="Listenabsatz"/>
        <w:numPr>
          <w:ilvl w:val="1"/>
          <w:numId w:val="9"/>
        </w:numPr>
        <w:rPr>
          <w:lang w:eastAsia="de-DE"/>
        </w:rPr>
      </w:pPr>
      <w:r w:rsidRPr="00E128D8">
        <w:t xml:space="preserve">Jedoch </w:t>
      </w:r>
      <w:r w:rsidRPr="00650116">
        <w:rPr>
          <w:b/>
          <w:bCs/>
        </w:rPr>
        <w:t xml:space="preserve">große Lumenausbeute </w:t>
      </w:r>
      <w:r w:rsidRPr="00E128D8">
        <w:t xml:space="preserve">und </w:t>
      </w:r>
      <w:r w:rsidRPr="00650116">
        <w:rPr>
          <w:b/>
          <w:bCs/>
        </w:rPr>
        <w:t>günstig</w:t>
      </w:r>
      <w:r w:rsidRPr="00E128D8">
        <w:t xml:space="preserve"> (vergl. </w:t>
      </w:r>
      <w:r w:rsidRPr="00650116">
        <w:t>Laser)</w:t>
      </w:r>
    </w:p>
    <w:p w:rsidR="00650116" w:rsidRPr="00650116" w:rsidRDefault="00650116" w:rsidP="00650116">
      <w:pPr>
        <w:pStyle w:val="Listenabsatz"/>
        <w:numPr>
          <w:ilvl w:val="1"/>
          <w:numId w:val="9"/>
        </w:numPr>
        <w:rPr>
          <w:lang w:eastAsia="de-DE"/>
        </w:rPr>
      </w:pPr>
      <w:r w:rsidRPr="00E128D8">
        <w:t xml:space="preserve">Ziel: Erzeugen räumlicher Kohärenz durch </w:t>
      </w:r>
      <w:r w:rsidRPr="00650116">
        <w:rPr>
          <w:b/>
          <w:bCs/>
        </w:rPr>
        <w:t>Einschränken des Lichtfeldes</w:t>
      </w:r>
    </w:p>
    <w:p w:rsidR="00650116" w:rsidRPr="00650116" w:rsidRDefault="00650116" w:rsidP="00650116">
      <w:pPr>
        <w:pStyle w:val="Listenabsatz"/>
        <w:numPr>
          <w:ilvl w:val="2"/>
          <w:numId w:val="9"/>
        </w:numPr>
        <w:rPr>
          <w:lang w:eastAsia="de-DE"/>
        </w:rPr>
      </w:pPr>
      <w:r w:rsidRPr="00650116">
        <w:rPr>
          <w:lang w:val="en-US"/>
        </w:rPr>
        <w:t>Pinhole</w:t>
      </w:r>
      <w:r>
        <w:rPr>
          <w:lang w:val="en-US"/>
        </w:rPr>
        <w:t xml:space="preserve"> (einfach zu realisieren)</w:t>
      </w:r>
    </w:p>
    <w:p w:rsidR="00650116" w:rsidRDefault="00650116" w:rsidP="00650116">
      <w:pPr>
        <w:pStyle w:val="Listenabsatz"/>
        <w:numPr>
          <w:ilvl w:val="2"/>
          <w:numId w:val="9"/>
        </w:numPr>
        <w:rPr>
          <w:lang w:eastAsia="de-DE"/>
        </w:rPr>
      </w:pPr>
      <w:r w:rsidRPr="00650116">
        <w:t>LWL mit dünnem Kern (schwer zu bekommen)</w:t>
      </w:r>
    </w:p>
    <w:p w:rsidR="00566009" w:rsidRDefault="00650116" w:rsidP="00566009">
      <w:pPr>
        <w:pStyle w:val="Listenabsatz"/>
        <w:numPr>
          <w:ilvl w:val="2"/>
          <w:numId w:val="9"/>
        </w:numPr>
        <w:rPr>
          <w:lang w:eastAsia="de-DE"/>
        </w:rPr>
      </w:pPr>
      <w:r w:rsidRPr="00650116">
        <w:t>DMD/DLP-Chip (Teuer)</w:t>
      </w:r>
    </w:p>
    <w:p w:rsidR="00566009" w:rsidRDefault="00566009" w:rsidP="00566009">
      <w:pPr>
        <w:pStyle w:val="Listenabsatz"/>
        <w:numPr>
          <w:ilvl w:val="1"/>
          <w:numId w:val="9"/>
        </w:numPr>
        <w:rPr>
          <w:lang w:eastAsia="de-DE"/>
        </w:rPr>
      </w:pPr>
      <w:r>
        <w:t xml:space="preserve">JE kleiner die Blende desto größer die räumliche Kohärenz/Fähigkeit des Lichts miteinander zu interferieren. </w:t>
      </w:r>
    </w:p>
    <w:p w:rsidR="00566009" w:rsidRDefault="00566009" w:rsidP="00A9427C">
      <w:pPr>
        <w:pStyle w:val="Listenabsatz"/>
        <w:numPr>
          <w:ilvl w:val="1"/>
          <w:numId w:val="9"/>
        </w:numPr>
        <w:rPr>
          <w:lang w:eastAsia="de-DE"/>
        </w:rPr>
      </w:pPr>
      <w:r>
        <w:t xml:space="preserve">Blenden-öffnung (und somit auch die räumliche Kohärenz) „skaliert“ mit dem Verhältnis </w:t>
      </w:r>
      <w:r w:rsidRPr="00566009">
        <w:rPr>
          <w:lang w:eastAsia="de-DE"/>
        </w:rPr>
        <w:t xml:space="preserve">Verhältnis </w:t>
      </w:r>
      <m:oMath>
        <m:r>
          <w:rPr>
            <w:rFonts w:ascii="Cambria Math" w:hAnsi="Cambria Math"/>
            <w:lang w:eastAsia="de-DE"/>
          </w:rPr>
          <m:t>M=</m:t>
        </m:r>
        <m:f>
          <m:fPr>
            <m:ctrlPr>
              <w:ins w:id="17" w:author="Benedict Diederich" w:date="2018-10-02T10:59:00Z">
                <w:rPr>
                  <w:rFonts w:ascii="Cambria Math" w:hAnsi="Cambria Math"/>
                  <w:i/>
                  <w:lang w:eastAsia="de-DE"/>
                </w:rPr>
              </w:ins>
            </m:ctrlPr>
          </m:fPr>
          <m:num>
            <m:r>
              <w:rPr>
                <w:rFonts w:ascii="Cambria Math" w:hAnsi="Cambria Math"/>
                <w:lang w:eastAsia="de-DE"/>
              </w:rPr>
              <m:t>z</m:t>
            </m:r>
          </m:num>
          <m:den>
            <m:r>
              <w:rPr>
                <w:rFonts w:ascii="Cambria Math" w:hAnsi="Cambria Math"/>
                <w:lang w:eastAsia="de-DE"/>
              </w:rPr>
              <m:t>Z</m:t>
            </m:r>
          </m:den>
        </m:f>
        <m:r>
          <w:rPr>
            <w:rFonts w:ascii="Cambria Math" w:hAnsi="Cambria Math"/>
            <w:lang w:eastAsia="de-DE"/>
          </w:rPr>
          <m:t> ,</m:t>
        </m:r>
      </m:oMath>
      <w:r>
        <w:rPr>
          <w:lang w:eastAsia="de-DE"/>
        </w:rPr>
        <w:t xml:space="preserve"> wobei z der Abstand vom Sensor zur Probe und Z der Abstand vom Quelle zum Sensor ist. </w:t>
      </w:r>
    </w:p>
    <w:p w:rsidR="00566009" w:rsidRPr="00566009" w:rsidRDefault="00566009" w:rsidP="00A9427C">
      <w:pPr>
        <w:pStyle w:val="Listenabsatz"/>
        <w:numPr>
          <w:ilvl w:val="1"/>
          <w:numId w:val="9"/>
        </w:numPr>
        <w:rPr>
          <w:lang w:eastAsia="de-DE"/>
        </w:rPr>
      </w:pPr>
      <w:r w:rsidRPr="00566009">
        <w:rPr>
          <w:lang w:eastAsia="de-DE"/>
        </w:rPr>
        <w:t>Somit:</w:t>
      </w:r>
    </w:p>
    <w:p w:rsidR="00566009" w:rsidRPr="00566009" w:rsidRDefault="00566009" w:rsidP="00566009">
      <w:pPr>
        <w:pStyle w:val="Listenabsatz"/>
        <w:numPr>
          <w:ilvl w:val="2"/>
          <w:numId w:val="9"/>
        </w:numPr>
        <w:rPr>
          <w:lang w:eastAsia="de-DE"/>
        </w:rPr>
      </w:pPr>
      <w:r w:rsidRPr="00566009">
        <w:rPr>
          <w:b/>
          <w:bCs/>
          <w:lang w:eastAsia="de-DE"/>
        </w:rPr>
        <w:t>Objekt</w:t>
      </w:r>
      <w:r w:rsidRPr="00566009">
        <w:rPr>
          <w:lang w:eastAsia="de-DE"/>
        </w:rPr>
        <w:t xml:space="preserve"> möglichst </w:t>
      </w:r>
      <w:r w:rsidRPr="00566009">
        <w:rPr>
          <w:b/>
          <w:bCs/>
          <w:lang w:eastAsia="de-DE"/>
        </w:rPr>
        <w:t xml:space="preserve">nah auf dem Chip </w:t>
      </w:r>
      <w:r w:rsidRPr="00566009">
        <w:rPr>
          <w:lang w:eastAsia="de-DE"/>
        </w:rPr>
        <w:t>(3-10mm)</w:t>
      </w:r>
    </w:p>
    <w:p w:rsidR="00566009" w:rsidRDefault="00566009" w:rsidP="00566009">
      <w:pPr>
        <w:pStyle w:val="Listenabsatz"/>
        <w:numPr>
          <w:ilvl w:val="2"/>
          <w:numId w:val="9"/>
        </w:numPr>
        <w:rPr>
          <w:lang w:eastAsia="de-DE"/>
        </w:rPr>
      </w:pPr>
      <w:r w:rsidRPr="00566009">
        <w:rPr>
          <w:b/>
          <w:bCs/>
          <w:lang w:eastAsia="de-DE"/>
        </w:rPr>
        <w:t xml:space="preserve">Lichtquelle </w:t>
      </w:r>
      <w:r w:rsidRPr="00566009">
        <w:rPr>
          <w:lang w:eastAsia="de-DE"/>
        </w:rPr>
        <w:t xml:space="preserve">möglichst </w:t>
      </w:r>
      <w:r w:rsidRPr="00566009">
        <w:rPr>
          <w:b/>
          <w:bCs/>
          <w:lang w:eastAsia="de-DE"/>
        </w:rPr>
        <w:t xml:space="preserve">weit entfernt </w:t>
      </w:r>
      <w:r w:rsidRPr="00566009">
        <w:rPr>
          <w:lang w:eastAsia="de-DE"/>
        </w:rPr>
        <w:t>von Detektor (80mm)</w:t>
      </w:r>
    </w:p>
    <w:p w:rsidR="00566009" w:rsidRDefault="00566009" w:rsidP="00566009">
      <w:pPr>
        <w:pStyle w:val="berschrift3"/>
      </w:pPr>
      <w:bookmarkStart w:id="18" w:name="_Toc519951720"/>
      <w:r>
        <w:t>Räumliche Kohärenz</w:t>
      </w:r>
      <w:bookmarkEnd w:id="18"/>
      <w:r>
        <w:t xml:space="preserve"> </w:t>
      </w:r>
    </w:p>
    <w:p w:rsidR="00566009" w:rsidRPr="0047045E" w:rsidRDefault="00566009" w:rsidP="00566009">
      <w:r w:rsidRPr="00E128D8">
        <w:rPr>
          <w:noProof/>
        </w:rPr>
        <mc:AlternateContent>
          <mc:Choice Requires="wps">
            <w:drawing>
              <wp:anchor distT="0" distB="0" distL="114300" distR="114300" simplePos="0" relativeHeight="251678720" behindDoc="0" locked="0" layoutInCell="1" allowOverlap="1" wp14:anchorId="47F32D2D" wp14:editId="5718E113">
                <wp:simplePos x="0" y="0"/>
                <wp:positionH relativeFrom="column">
                  <wp:posOffset>3966121</wp:posOffset>
                </wp:positionH>
                <wp:positionV relativeFrom="paragraph">
                  <wp:posOffset>456607</wp:posOffset>
                </wp:positionV>
                <wp:extent cx="1840928" cy="1863557"/>
                <wp:effectExtent l="0" t="0" r="635" b="3810"/>
                <wp:wrapNone/>
                <wp:docPr id="246" name="Inhaltsplatzhalter 8"/>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1840928" cy="1863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4791" w:rsidRPr="00566009" w:rsidRDefault="00E3479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Beispiel:</w:t>
                            </w:r>
                          </w:p>
                          <w:p w:rsidR="00E34791" w:rsidRPr="00566009" w:rsidRDefault="00E34791" w:rsidP="00566009">
                            <w:pPr>
                              <w:pStyle w:val="StandardWeb"/>
                              <w:spacing w:before="0" w:beforeAutospacing="0" w:after="0" w:afterAutospacing="0"/>
                              <w:ind w:left="547" w:hanging="547"/>
                              <w:textAlignment w:val="baseline"/>
                              <w:rPr>
                                <w:sz w:val="11"/>
                              </w:rPr>
                            </w:pPr>
                            <m:oMath>
                              <m:sSub>
                                <m:sSubPr>
                                  <m:ctrlPr>
                                    <w:ins w:id="19"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20"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lang w:val="en-GB"/>
                                    </w:rPr>
                                    <m:t>z</m:t>
                                  </m:r>
                                  <m:r>
                                    <w:rPr>
                                      <w:rFonts w:ascii="Cambria Math" w:eastAsia="MS PGothic" w:hAnsi="Cambria Math" w:cstheme="minorBidi"/>
                                      <w:color w:val="000000" w:themeColor="text1"/>
                                      <w:sz w:val="18"/>
                                      <w:szCs w:val="40"/>
                                    </w:rPr>
                                    <m:t>⋅λ</m:t>
                                  </m:r>
                                </m:num>
                                <m:den>
                                  <m:r>
                                    <w:rPr>
                                      <w:rFonts w:ascii="Cambria Math" w:eastAsia="MS PGothic" w:hAnsi="Cambria Math" w:cstheme="minorBidi"/>
                                      <w:color w:val="000000" w:themeColor="text1"/>
                                      <w:sz w:val="18"/>
                                      <w:szCs w:val="40"/>
                                    </w:rPr>
                                    <m:t>2⋅D</m:t>
                                  </m:r>
                                </m:den>
                              </m:f>
                            </m:oMath>
                            <w:r w:rsidRPr="00566009">
                              <w:rPr>
                                <w:rFonts w:asciiTheme="minorHAnsi" w:eastAsia="MS PGothic" w:hAnsi="Calibri" w:cstheme="minorBidi"/>
                                <w:color w:val="000000" w:themeColor="text1"/>
                                <w:sz w:val="18"/>
                                <w:szCs w:val="40"/>
                              </w:rPr>
                              <w:t xml:space="preserve"> </w:t>
                            </w:r>
                          </w:p>
                          <w:p w:rsidR="00E34791" w:rsidRPr="00566009" w:rsidRDefault="00E34791" w:rsidP="00566009">
                            <w:pPr>
                              <w:pStyle w:val="StandardWeb"/>
                              <w:spacing w:before="0" w:beforeAutospacing="0" w:after="0" w:afterAutospacing="0"/>
                              <w:ind w:left="547" w:hanging="547"/>
                              <w:textAlignment w:val="baseline"/>
                              <w:rPr>
                                <w:sz w:val="11"/>
                              </w:rPr>
                            </w:pPr>
                            <m:oMath>
                              <m:sSub>
                                <m:sSubPr>
                                  <m:ctrlPr>
                                    <w:ins w:id="21"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22"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rPr>
                                    <m:t>80mm⋅650nm</m:t>
                                  </m:r>
                                </m:num>
                                <m:den>
                                  <m:r>
                                    <w:rPr>
                                      <w:rFonts w:ascii="Cambria Math" w:eastAsia="MS PGothic" w:hAnsi="Cambria Math" w:cstheme="minorBidi"/>
                                      <w:color w:val="000000" w:themeColor="text1"/>
                                      <w:sz w:val="18"/>
                                      <w:szCs w:val="40"/>
                                    </w:rPr>
                                    <m:t>2⋅100µm</m:t>
                                  </m:r>
                                </m:den>
                              </m:f>
                            </m:oMath>
                            <w:r w:rsidRPr="00566009">
                              <w:rPr>
                                <w:rFonts w:asciiTheme="minorHAnsi" w:eastAsia="MS PGothic" w:hAnsi="Calibri" w:cstheme="minorBidi"/>
                                <w:color w:val="000000" w:themeColor="text1"/>
                                <w:sz w:val="18"/>
                                <w:szCs w:val="40"/>
                              </w:rPr>
                              <w:t xml:space="preserve"> </w:t>
                            </w:r>
                          </w:p>
                          <w:p w:rsidR="00E34791" w:rsidRPr="00566009" w:rsidRDefault="00E34791" w:rsidP="00566009">
                            <w:pPr>
                              <w:pStyle w:val="StandardWeb"/>
                              <w:spacing w:before="0" w:beforeAutospacing="0" w:after="0" w:afterAutospacing="0"/>
                              <w:ind w:left="547" w:hanging="547"/>
                              <w:textAlignment w:val="baseline"/>
                              <w:rPr>
                                <w:sz w:val="11"/>
                              </w:rPr>
                            </w:pPr>
                            <m:oMath>
                              <m:sSub>
                                <m:sSubPr>
                                  <m:ctrlPr>
                                    <w:ins w:id="23"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≈0.5-1mm</m:t>
                              </m:r>
                            </m:oMath>
                            <w:r w:rsidRPr="00566009">
                              <w:rPr>
                                <w:rFonts w:asciiTheme="minorHAnsi" w:eastAsia="MS PGothic" w:hAnsi="Calibri" w:cstheme="minorBidi"/>
                                <w:color w:val="000000" w:themeColor="text1"/>
                                <w:sz w:val="18"/>
                                <w:szCs w:val="40"/>
                              </w:rPr>
                              <w:t xml:space="preserve"> </w:t>
                            </w:r>
                          </w:p>
                          <w:p w:rsidR="00E34791" w:rsidRPr="00566009" w:rsidRDefault="00E3479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Wenn</w:t>
                            </w:r>
                          </w:p>
                          <w:p w:rsidR="00E34791" w:rsidRPr="00566009" w:rsidRDefault="00E3479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 xml:space="preserve"> </w:t>
                            </w:r>
                            <m:oMath>
                              <m:r>
                                <w:rPr>
                                  <w:rFonts w:ascii="Cambria Math" w:eastAsia="MS PGothic" w:hAnsi="Cambria Math" w:cstheme="minorBidi"/>
                                  <w:color w:val="000000" w:themeColor="text1"/>
                                  <w:sz w:val="18"/>
                                  <w:szCs w:val="40"/>
                                </w:rPr>
                                <m:t>Z≫z: </m:t>
                              </m:r>
                              <m:sSub>
                                <m:sSubPr>
                                  <m:ctrlPr>
                                    <w:ins w:id="24"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phinhol</m:t>
                                  </m:r>
                                  <m:sSub>
                                    <m:sSubPr>
                                      <m:ctrlPr>
                                        <w:ins w:id="25"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e</m:t>
                                      </m:r>
                                    </m:e>
                                    <m:sub>
                                      <m:r>
                                        <w:rPr>
                                          <w:rFonts w:ascii="Cambria Math" w:eastAsia="MS PGothic" w:hAnsi="Cambria Math" w:cstheme="minorBidi"/>
                                          <w:color w:val="000000" w:themeColor="text1"/>
                                          <w:sz w:val="18"/>
                                          <w:szCs w:val="40"/>
                                        </w:rPr>
                                        <m:t>wirk</m:t>
                                      </m:r>
                                    </m:sub>
                                  </m:sSub>
                                </m:sub>
                              </m:sSub>
                              <m:r>
                                <w:rPr>
                                  <w:rFonts w:ascii="Cambria Math" w:eastAsia="MS PGothic" w:hAnsi="Cambria Math" w:cstheme="minorBidi"/>
                                  <w:color w:val="000000" w:themeColor="text1"/>
                                  <w:sz w:val="18"/>
                                  <w:szCs w:val="40"/>
                                </w:rPr>
                                <m:t>=</m:t>
                              </m:r>
                              <m:f>
                                <m:fPr>
                                  <m:ctrlPr>
                                    <w:ins w:id="26" w:author="Benedict Diederich" w:date="2018-10-02T10:59:00Z">
                                      <w:rPr>
                                        <w:rFonts w:ascii="Cambria Math" w:eastAsia="MS PGothic" w:hAnsi="Cambria Math" w:cstheme="minorBidi"/>
                                        <w:i/>
                                        <w:iCs/>
                                        <w:color w:val="000000" w:themeColor="text1"/>
                                        <w:sz w:val="18"/>
                                        <w:szCs w:val="40"/>
                                      </w:rPr>
                                    </w:ins>
                                  </m:ctrlPr>
                                </m:fPr>
                                <m:num>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Z</m:t>
                                  </m:r>
                                </m:den>
                              </m:f>
                              <m:r>
                                <w:rPr>
                                  <w:rFonts w:ascii="Cambria Math" w:eastAsia="MS PGothic" w:hAnsi="Cambria Math" w:cstheme="minorBidi"/>
                                  <w:color w:val="000000" w:themeColor="text1"/>
                                  <w:sz w:val="18"/>
                                  <w:szCs w:val="40"/>
                                </w:rPr>
                                <m:t>⋅</m:t>
                              </m:r>
                              <m:sSub>
                                <m:sSubPr>
                                  <m:ctrlPr>
                                    <w:ins w:id="27"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real</m:t>
                                  </m:r>
                                </m:sub>
                              </m:sSub>
                            </m:oMath>
                          </w:p>
                          <w:p w:rsidR="00E34791" w:rsidRPr="00566009" w:rsidRDefault="00E34791" w:rsidP="00566009">
                            <w:pPr>
                              <w:pStyle w:val="StandardWeb"/>
                              <w:spacing w:before="0" w:beforeAutospacing="0" w:after="0" w:afterAutospacing="0"/>
                              <w:ind w:left="547" w:hanging="547"/>
                              <w:textAlignment w:val="baseline"/>
                              <w:rPr>
                                <w:sz w:val="11"/>
                              </w:rPr>
                            </w:pPr>
                            <m:oMath>
                              <m:sSub>
                                <m:sSubPr>
                                  <m:ctrlPr>
                                    <w:ins w:id="28"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lang w:val="en-US"/>
                                    </w:rPr>
                                    <m:t>→</m:t>
                                  </m:r>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≈5-20mm</m:t>
                              </m:r>
                            </m:oMath>
                            <w:r w:rsidRPr="00566009">
                              <w:rPr>
                                <w:rFonts w:asciiTheme="minorHAnsi" w:eastAsia="MS PGothic" w:hAnsi="Calibri" w:cstheme="minorBidi"/>
                                <w:color w:val="000000" w:themeColor="text1"/>
                                <w:sz w:val="18"/>
                                <w:szCs w:val="40"/>
                              </w:rPr>
                              <w:t xml:space="preserve"> </w:t>
                            </w:r>
                          </w:p>
                          <w:p w:rsidR="00E34791" w:rsidRPr="00566009" w:rsidRDefault="00E3479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Interferenzbedingung:</w:t>
                            </w:r>
                          </w:p>
                          <w:p w:rsidR="00E34791" w:rsidRPr="00566009" w:rsidRDefault="00E34791" w:rsidP="00566009">
                            <w:pPr>
                              <w:pStyle w:val="StandardWeb"/>
                              <w:spacing w:before="0" w:beforeAutospacing="0" w:after="0" w:afterAutospacing="0"/>
                              <w:ind w:left="547" w:hanging="547"/>
                              <w:textAlignment w:val="baseline"/>
                              <w:rPr>
                                <w:sz w:val="11"/>
                              </w:rPr>
                            </w:pPr>
                            <m:oMathPara>
                              <m:oMathParaPr>
                                <m:jc m:val="centerGroup"/>
                              </m:oMathParaPr>
                              <m:oMath>
                                <m:r>
                                  <w:rPr>
                                    <w:rFonts w:ascii="Cambria Math" w:eastAsia="MS PGothic" w:hAnsi="Cambria Math" w:cstheme="minorBidi"/>
                                    <w:color w:val="000000" w:themeColor="text1"/>
                                    <w:sz w:val="18"/>
                                    <w:szCs w:val="40"/>
                                  </w:rPr>
                                  <m:t>2a&lt;</m:t>
                                </m:r>
                                <m:f>
                                  <m:fPr>
                                    <m:ctrlPr>
                                      <w:ins w:id="29" w:author="Benedict Diederich" w:date="2018-10-02T10:59:00Z">
                                        <w:rPr>
                                          <w:rFonts w:ascii="Cambria Math" w:eastAsia="MS PGothic" w:hAnsi="Cambria Math" w:cstheme="minorBidi"/>
                                          <w:i/>
                                          <w:iCs/>
                                          <w:color w:val="000000" w:themeColor="text1"/>
                                          <w:sz w:val="18"/>
                                          <w:szCs w:val="40"/>
                                        </w:rPr>
                                      </w:ins>
                                    </m:ctrlPr>
                                  </m:fPr>
                                  <m:num>
                                    <m:sSub>
                                      <m:sSubPr>
                                        <m:ctrlPr>
                                          <w:ins w:id="30"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λ</m:t>
                                        </m:r>
                                      </m:e>
                                      <m:sub>
                                        <m:r>
                                          <w:rPr>
                                            <w:rFonts w:ascii="Cambria Math" w:eastAsia="MS PGothic" w:hAnsi="Cambria Math" w:cstheme="minorBidi"/>
                                            <w:color w:val="000000" w:themeColor="text1"/>
                                            <w:sz w:val="18"/>
                                            <w:szCs w:val="40"/>
                                          </w:rPr>
                                          <m:t>0</m:t>
                                        </m:r>
                                      </m:sub>
                                    </m:sSub>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D</m:t>
                                    </m:r>
                                  </m:den>
                                </m:f>
                              </m:oMath>
                            </m:oMathPara>
                          </w:p>
                        </w:txbxContent>
                      </wps:txbx>
                      <wps:bodyPr vert="horz" wrap="square" lIns="0" tIns="0" rIns="0" bIns="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32D2D" id="Inhaltsplatzhalter 8" o:spid="_x0000_s1030" style="position:absolute;margin-left:312.3pt;margin-top:35.95pt;width:144.95pt;height:14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" filled="f" stroked="f">
                <v:path arrowok="t"/>
                <o:lock v:ext="edit" grouping="t"/>
                <v:textbox inset="0,0,0,0">
                  <w:txbxContent>
                    <w:p w:rsidR="00E34791" w:rsidRPr="00566009" w:rsidRDefault="00E3479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Beispiel:</w:t>
                      </w:r>
                    </w:p>
                    <w:p w:rsidR="00E34791" w:rsidRPr="00566009" w:rsidRDefault="00E34791" w:rsidP="00566009">
                      <w:pPr>
                        <w:pStyle w:val="StandardWeb"/>
                        <w:spacing w:before="0" w:beforeAutospacing="0" w:after="0" w:afterAutospacing="0"/>
                        <w:ind w:left="547" w:hanging="547"/>
                        <w:textAlignment w:val="baseline"/>
                        <w:rPr>
                          <w:sz w:val="11"/>
                        </w:rPr>
                      </w:pPr>
                      <m:oMath>
                        <m:sSub>
                          <m:sSubPr>
                            <m:ctrlPr>
                              <w:ins w:id="31"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32"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lang w:val="en-GB"/>
                              </w:rPr>
                              <m:t>z</m:t>
                            </m:r>
                            <m:r>
                              <w:rPr>
                                <w:rFonts w:ascii="Cambria Math" w:eastAsia="MS PGothic" w:hAnsi="Cambria Math" w:cstheme="minorBidi"/>
                                <w:color w:val="000000" w:themeColor="text1"/>
                                <w:sz w:val="18"/>
                                <w:szCs w:val="40"/>
                              </w:rPr>
                              <m:t>⋅λ</m:t>
                            </m:r>
                          </m:num>
                          <m:den>
                            <m:r>
                              <w:rPr>
                                <w:rFonts w:ascii="Cambria Math" w:eastAsia="MS PGothic" w:hAnsi="Cambria Math" w:cstheme="minorBidi"/>
                                <w:color w:val="000000" w:themeColor="text1"/>
                                <w:sz w:val="18"/>
                                <w:szCs w:val="40"/>
                              </w:rPr>
                              <m:t>2⋅D</m:t>
                            </m:r>
                          </m:den>
                        </m:f>
                      </m:oMath>
                      <w:r w:rsidRPr="00566009">
                        <w:rPr>
                          <w:rFonts w:asciiTheme="minorHAnsi" w:eastAsia="MS PGothic" w:hAnsi="Calibri" w:cstheme="minorBidi"/>
                          <w:color w:val="000000" w:themeColor="text1"/>
                          <w:sz w:val="18"/>
                          <w:szCs w:val="40"/>
                        </w:rPr>
                        <w:t xml:space="preserve"> </w:t>
                      </w:r>
                    </w:p>
                    <w:p w:rsidR="00E34791" w:rsidRPr="00566009" w:rsidRDefault="00E34791" w:rsidP="00566009">
                      <w:pPr>
                        <w:pStyle w:val="StandardWeb"/>
                        <w:spacing w:before="0" w:beforeAutospacing="0" w:after="0" w:afterAutospacing="0"/>
                        <w:ind w:left="547" w:hanging="547"/>
                        <w:textAlignment w:val="baseline"/>
                        <w:rPr>
                          <w:sz w:val="11"/>
                        </w:rPr>
                      </w:pPr>
                      <m:oMath>
                        <m:sSub>
                          <m:sSubPr>
                            <m:ctrlPr>
                              <w:ins w:id="33"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34"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rPr>
                              <m:t>80mm⋅650nm</m:t>
                            </m:r>
                          </m:num>
                          <m:den>
                            <m:r>
                              <w:rPr>
                                <w:rFonts w:ascii="Cambria Math" w:eastAsia="MS PGothic" w:hAnsi="Cambria Math" w:cstheme="minorBidi"/>
                                <w:color w:val="000000" w:themeColor="text1"/>
                                <w:sz w:val="18"/>
                                <w:szCs w:val="40"/>
                              </w:rPr>
                              <m:t>2⋅100µm</m:t>
                            </m:r>
                          </m:den>
                        </m:f>
                      </m:oMath>
                      <w:r w:rsidRPr="00566009">
                        <w:rPr>
                          <w:rFonts w:asciiTheme="minorHAnsi" w:eastAsia="MS PGothic" w:hAnsi="Calibri" w:cstheme="minorBidi"/>
                          <w:color w:val="000000" w:themeColor="text1"/>
                          <w:sz w:val="18"/>
                          <w:szCs w:val="40"/>
                        </w:rPr>
                        <w:t xml:space="preserve"> </w:t>
                      </w:r>
                    </w:p>
                    <w:p w:rsidR="00E34791" w:rsidRPr="00566009" w:rsidRDefault="00E34791" w:rsidP="00566009">
                      <w:pPr>
                        <w:pStyle w:val="StandardWeb"/>
                        <w:spacing w:before="0" w:beforeAutospacing="0" w:after="0" w:afterAutospacing="0"/>
                        <w:ind w:left="547" w:hanging="547"/>
                        <w:textAlignment w:val="baseline"/>
                        <w:rPr>
                          <w:sz w:val="11"/>
                        </w:rPr>
                      </w:pPr>
                      <m:oMath>
                        <m:sSub>
                          <m:sSubPr>
                            <m:ctrlPr>
                              <w:ins w:id="35"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≈0.5-1mm</m:t>
                        </m:r>
                      </m:oMath>
                      <w:r w:rsidRPr="00566009">
                        <w:rPr>
                          <w:rFonts w:asciiTheme="minorHAnsi" w:eastAsia="MS PGothic" w:hAnsi="Calibri" w:cstheme="minorBidi"/>
                          <w:color w:val="000000" w:themeColor="text1"/>
                          <w:sz w:val="18"/>
                          <w:szCs w:val="40"/>
                        </w:rPr>
                        <w:t xml:space="preserve"> </w:t>
                      </w:r>
                    </w:p>
                    <w:p w:rsidR="00E34791" w:rsidRPr="00566009" w:rsidRDefault="00E3479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Wenn</w:t>
                      </w:r>
                    </w:p>
                    <w:p w:rsidR="00E34791" w:rsidRPr="00566009" w:rsidRDefault="00E3479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 xml:space="preserve"> </w:t>
                      </w:r>
                      <m:oMath>
                        <m:r>
                          <w:rPr>
                            <w:rFonts w:ascii="Cambria Math" w:eastAsia="MS PGothic" w:hAnsi="Cambria Math" w:cstheme="minorBidi"/>
                            <w:color w:val="000000" w:themeColor="text1"/>
                            <w:sz w:val="18"/>
                            <w:szCs w:val="40"/>
                          </w:rPr>
                          <m:t>Z≫z: </m:t>
                        </m:r>
                        <m:sSub>
                          <m:sSubPr>
                            <m:ctrlPr>
                              <w:ins w:id="36"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phinhol</m:t>
                            </m:r>
                            <m:sSub>
                              <m:sSubPr>
                                <m:ctrlPr>
                                  <w:ins w:id="37"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e</m:t>
                                </m:r>
                              </m:e>
                              <m:sub>
                                <m:r>
                                  <w:rPr>
                                    <w:rFonts w:ascii="Cambria Math" w:eastAsia="MS PGothic" w:hAnsi="Cambria Math" w:cstheme="minorBidi"/>
                                    <w:color w:val="000000" w:themeColor="text1"/>
                                    <w:sz w:val="18"/>
                                    <w:szCs w:val="40"/>
                                  </w:rPr>
                                  <m:t>wirk</m:t>
                                </m:r>
                              </m:sub>
                            </m:sSub>
                          </m:sub>
                        </m:sSub>
                        <m:r>
                          <w:rPr>
                            <w:rFonts w:ascii="Cambria Math" w:eastAsia="MS PGothic" w:hAnsi="Cambria Math" w:cstheme="minorBidi"/>
                            <w:color w:val="000000" w:themeColor="text1"/>
                            <w:sz w:val="18"/>
                            <w:szCs w:val="40"/>
                          </w:rPr>
                          <m:t>=</m:t>
                        </m:r>
                        <m:f>
                          <m:fPr>
                            <m:ctrlPr>
                              <w:ins w:id="38" w:author="Benedict Diederich" w:date="2018-10-02T10:59:00Z">
                                <w:rPr>
                                  <w:rFonts w:ascii="Cambria Math" w:eastAsia="MS PGothic" w:hAnsi="Cambria Math" w:cstheme="minorBidi"/>
                                  <w:i/>
                                  <w:iCs/>
                                  <w:color w:val="000000" w:themeColor="text1"/>
                                  <w:sz w:val="18"/>
                                  <w:szCs w:val="40"/>
                                </w:rPr>
                              </w:ins>
                            </m:ctrlPr>
                          </m:fPr>
                          <m:num>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Z</m:t>
                            </m:r>
                          </m:den>
                        </m:f>
                        <m:r>
                          <w:rPr>
                            <w:rFonts w:ascii="Cambria Math" w:eastAsia="MS PGothic" w:hAnsi="Cambria Math" w:cstheme="minorBidi"/>
                            <w:color w:val="000000" w:themeColor="text1"/>
                            <w:sz w:val="18"/>
                            <w:szCs w:val="40"/>
                          </w:rPr>
                          <m:t>⋅</m:t>
                        </m:r>
                        <m:sSub>
                          <m:sSubPr>
                            <m:ctrlPr>
                              <w:ins w:id="39"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real</m:t>
                            </m:r>
                          </m:sub>
                        </m:sSub>
                      </m:oMath>
                    </w:p>
                    <w:p w:rsidR="00E34791" w:rsidRPr="00566009" w:rsidRDefault="00E34791" w:rsidP="00566009">
                      <w:pPr>
                        <w:pStyle w:val="StandardWeb"/>
                        <w:spacing w:before="0" w:beforeAutospacing="0" w:after="0" w:afterAutospacing="0"/>
                        <w:ind w:left="547" w:hanging="547"/>
                        <w:textAlignment w:val="baseline"/>
                        <w:rPr>
                          <w:sz w:val="11"/>
                        </w:rPr>
                      </w:pPr>
                      <m:oMath>
                        <m:sSub>
                          <m:sSubPr>
                            <m:ctrlPr>
                              <w:ins w:id="40"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lang w:val="en-US"/>
                              </w:rPr>
                              <m:t>→</m:t>
                            </m:r>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≈5-20mm</m:t>
                        </m:r>
                      </m:oMath>
                      <w:r w:rsidRPr="00566009">
                        <w:rPr>
                          <w:rFonts w:asciiTheme="minorHAnsi" w:eastAsia="MS PGothic" w:hAnsi="Calibri" w:cstheme="minorBidi"/>
                          <w:color w:val="000000" w:themeColor="text1"/>
                          <w:sz w:val="18"/>
                          <w:szCs w:val="40"/>
                        </w:rPr>
                        <w:t xml:space="preserve"> </w:t>
                      </w:r>
                    </w:p>
                    <w:p w:rsidR="00E34791" w:rsidRPr="00566009" w:rsidRDefault="00E3479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Interferenzbedingung:</w:t>
                      </w:r>
                    </w:p>
                    <w:p w:rsidR="00E34791" w:rsidRPr="00566009" w:rsidRDefault="00E34791" w:rsidP="00566009">
                      <w:pPr>
                        <w:pStyle w:val="StandardWeb"/>
                        <w:spacing w:before="0" w:beforeAutospacing="0" w:after="0" w:afterAutospacing="0"/>
                        <w:ind w:left="547" w:hanging="547"/>
                        <w:textAlignment w:val="baseline"/>
                        <w:rPr>
                          <w:sz w:val="11"/>
                        </w:rPr>
                      </w:pPr>
                      <m:oMathPara>
                        <m:oMathParaPr>
                          <m:jc m:val="centerGroup"/>
                        </m:oMathParaPr>
                        <m:oMath>
                          <m:r>
                            <w:rPr>
                              <w:rFonts w:ascii="Cambria Math" w:eastAsia="MS PGothic" w:hAnsi="Cambria Math" w:cstheme="minorBidi"/>
                              <w:color w:val="000000" w:themeColor="text1"/>
                              <w:sz w:val="18"/>
                              <w:szCs w:val="40"/>
                            </w:rPr>
                            <m:t>2a&lt;</m:t>
                          </m:r>
                          <m:f>
                            <m:fPr>
                              <m:ctrlPr>
                                <w:ins w:id="41" w:author="Benedict Diederich" w:date="2018-10-02T10:59:00Z">
                                  <w:rPr>
                                    <w:rFonts w:ascii="Cambria Math" w:eastAsia="MS PGothic" w:hAnsi="Cambria Math" w:cstheme="minorBidi"/>
                                    <w:i/>
                                    <w:iCs/>
                                    <w:color w:val="000000" w:themeColor="text1"/>
                                    <w:sz w:val="18"/>
                                    <w:szCs w:val="40"/>
                                  </w:rPr>
                                </w:ins>
                              </m:ctrlPr>
                            </m:fPr>
                            <m:num>
                              <m:sSub>
                                <m:sSubPr>
                                  <m:ctrlPr>
                                    <w:ins w:id="42"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λ</m:t>
                                  </m:r>
                                </m:e>
                                <m:sub>
                                  <m:r>
                                    <w:rPr>
                                      <w:rFonts w:ascii="Cambria Math" w:eastAsia="MS PGothic" w:hAnsi="Cambria Math" w:cstheme="minorBidi"/>
                                      <w:color w:val="000000" w:themeColor="text1"/>
                                      <w:sz w:val="18"/>
                                      <w:szCs w:val="40"/>
                                    </w:rPr>
                                    <m:t>0</m:t>
                                  </m:r>
                                </m:sub>
                              </m:sSub>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D</m:t>
                              </m:r>
                            </m:den>
                          </m:f>
                        </m:oMath>
                      </m:oMathPara>
                    </w:p>
                  </w:txbxContent>
                </v:textbox>
              </v:rect>
            </w:pict>
          </mc:Fallback>
        </mc:AlternateContent>
      </w:r>
      <w:r w:rsidRPr="00E128D8">
        <w:rPr>
          <w:noProof/>
        </w:rPr>
        <mc:AlternateContent>
          <mc:Choice Requires="wpg">
            <w:drawing>
              <wp:anchor distT="0" distB="0" distL="114300" distR="114300" simplePos="0" relativeHeight="251677696" behindDoc="0" locked="0" layoutInCell="1" allowOverlap="1" wp14:anchorId="707F8BE9" wp14:editId="68276D11">
                <wp:simplePos x="0" y="0"/>
                <wp:positionH relativeFrom="column">
                  <wp:posOffset>2064437</wp:posOffset>
                </wp:positionH>
                <wp:positionV relativeFrom="paragraph">
                  <wp:posOffset>443398</wp:posOffset>
                </wp:positionV>
                <wp:extent cx="1517977" cy="1613551"/>
                <wp:effectExtent l="0" t="0" r="6350" b="12065"/>
                <wp:wrapNone/>
                <wp:docPr id="209"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517977" cy="1613551"/>
                          <a:chOff x="0" y="0"/>
                          <a:chExt cx="3836548" cy="4077668"/>
                        </a:xfrm>
                      </wpg:grpSpPr>
                      <wpg:grpSp>
                        <wpg:cNvPr id="210" name="Gruppieren 210"/>
                        <wpg:cNvGrpSpPr/>
                        <wpg:grpSpPr>
                          <a:xfrm>
                            <a:off x="0" y="0"/>
                            <a:ext cx="3740160" cy="4077668"/>
                            <a:chOff x="0" y="0"/>
                            <a:chExt cx="2831784" cy="3087320"/>
                          </a:xfrm>
                        </wpg:grpSpPr>
                        <wps:wsp>
                          <wps:cNvPr id="211" name="Flussdiagramm: Oder 41"/>
                          <wps:cNvSpPr/>
                          <wps:spPr>
                            <a:xfrm>
                              <a:off x="0" y="1618952"/>
                              <a:ext cx="432048" cy="432048"/>
                            </a:xfrm>
                            <a:prstGeom prst="flowChartOr">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2" name="Bogen 212"/>
                          <wps:cNvSpPr/>
                          <wps:spPr>
                            <a:xfrm rot="20830195">
                              <a:off x="1239413" y="624905"/>
                              <a:ext cx="948510" cy="154132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13" name="Bogen 213"/>
                          <wps:cNvSpPr/>
                          <wps:spPr>
                            <a:xfrm rot="769805" flipV="1">
                              <a:off x="1239414" y="1200969"/>
                              <a:ext cx="948510" cy="1541328"/>
                            </a:xfrm>
                            <a:prstGeom prst="arc">
                              <a:avLst>
                                <a:gd name="adj1" fmla="val 16200000"/>
                                <a:gd name="adj2" fmla="val 2699428"/>
                              </a:avLst>
                            </a:prstGeom>
                          </wps:spPr>
                          <wps:style>
                            <a:lnRef idx="1">
                              <a:schemeClr val="dk1"/>
                            </a:lnRef>
                            <a:fillRef idx="0">
                              <a:schemeClr val="dk1"/>
                            </a:fillRef>
                            <a:effectRef idx="0">
                              <a:schemeClr val="dk1"/>
                            </a:effectRef>
                            <a:fontRef idx="minor">
                              <a:schemeClr val="tx1"/>
                            </a:fontRef>
                          </wps:style>
                          <wps:bodyPr rtlCol="0" anchor="ctr"/>
                        </wps:wsp>
                        <wps:wsp>
                          <wps:cNvPr id="214" name="Gerade Verbindung 214"/>
                          <wps:cNvCnPr/>
                          <wps:spPr>
                            <a:xfrm flipH="1">
                              <a:off x="216024" y="644146"/>
                              <a:ext cx="1326510" cy="974806"/>
                            </a:xfrm>
                            <a:prstGeom prst="line">
                              <a:avLst/>
                            </a:prstGeom>
                          </wps:spPr>
                          <wps:style>
                            <a:lnRef idx="1">
                              <a:schemeClr val="dk1"/>
                            </a:lnRef>
                            <a:fillRef idx="0">
                              <a:schemeClr val="dk1"/>
                            </a:fillRef>
                            <a:effectRef idx="0">
                              <a:schemeClr val="dk1"/>
                            </a:effectRef>
                            <a:fontRef idx="minor">
                              <a:schemeClr val="tx1"/>
                            </a:fontRef>
                          </wps:style>
                          <wps:bodyPr/>
                        </wps:wsp>
                        <wps:wsp>
                          <wps:cNvPr id="215" name="Gerade Verbindung 215"/>
                          <wps:cNvCnPr/>
                          <wps:spPr>
                            <a:xfrm flipH="1" flipV="1">
                              <a:off x="233806" y="2051000"/>
                              <a:ext cx="1687859" cy="85004"/>
                            </a:xfrm>
                            <a:prstGeom prst="line">
                              <a:avLst/>
                            </a:prstGeom>
                          </wps:spPr>
                          <wps:style>
                            <a:lnRef idx="1">
                              <a:schemeClr val="dk1"/>
                            </a:lnRef>
                            <a:fillRef idx="0">
                              <a:schemeClr val="dk1"/>
                            </a:fillRef>
                            <a:effectRef idx="0">
                              <a:schemeClr val="dk1"/>
                            </a:effectRef>
                            <a:fontRef idx="minor">
                              <a:schemeClr val="tx1"/>
                            </a:fontRef>
                          </wps:style>
                          <wps:bodyPr/>
                        </wps:wsp>
                        <wps:wsp>
                          <wps:cNvPr id="216" name="Gerade Verbindung 216"/>
                          <wps:cNvCnPr/>
                          <wps:spPr>
                            <a:xfrm flipH="1" flipV="1">
                              <a:off x="217851" y="2051000"/>
                              <a:ext cx="1324684" cy="672056"/>
                            </a:xfrm>
                            <a:prstGeom prst="line">
                              <a:avLst/>
                            </a:prstGeom>
                          </wps:spPr>
                          <wps:style>
                            <a:lnRef idx="1">
                              <a:schemeClr val="dk1"/>
                            </a:lnRef>
                            <a:fillRef idx="0">
                              <a:schemeClr val="dk1"/>
                            </a:fillRef>
                            <a:effectRef idx="0">
                              <a:schemeClr val="dk1"/>
                            </a:effectRef>
                            <a:fontRef idx="minor">
                              <a:schemeClr val="tx1"/>
                            </a:fontRef>
                          </wps:style>
                          <wps:bodyPr/>
                        </wps:wsp>
                        <wps:wsp>
                          <wps:cNvPr id="217" name="Gerade Verbindung 217"/>
                          <wps:cNvCnPr/>
                          <wps:spPr>
                            <a:xfrm flipV="1">
                              <a:off x="216024" y="1223189"/>
                              <a:ext cx="1674809" cy="39576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8" name="Bogen 218"/>
                          <wps:cNvSpPr/>
                          <wps:spPr>
                            <a:xfrm rot="769805" flipV="1">
                              <a:off x="1233526" y="1200969"/>
                              <a:ext cx="948510" cy="1541328"/>
                            </a:xfrm>
                            <a:prstGeom prst="arc">
                              <a:avLst>
                                <a:gd name="adj1" fmla="val 2490119"/>
                                <a:gd name="adj2" fmla="val 5345197"/>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g:cNvPr id="219" name="Gruppieren 219"/>
                          <wpg:cNvGrpSpPr/>
                          <wpg:grpSpPr>
                            <a:xfrm>
                              <a:off x="1932732" y="322808"/>
                              <a:ext cx="45719" cy="2736304"/>
                              <a:chOff x="1932732" y="322808"/>
                              <a:chExt cx="45719" cy="2736304"/>
                            </a:xfrm>
                          </wpg:grpSpPr>
                          <wps:wsp>
                            <wps:cNvPr id="220" name="Rechteck 220"/>
                            <wps:cNvSpPr/>
                            <wps:spPr>
                              <a:xfrm>
                                <a:off x="1932732" y="322808"/>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21" name="Rechteck 221"/>
                            <wps:cNvSpPr/>
                            <wps:spPr>
                              <a:xfrm>
                                <a:off x="1932732" y="1132816"/>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222" name="Rechteck 222"/>
                            <wps:cNvSpPr/>
                            <wps:spPr>
                              <a:xfrm>
                                <a:off x="1932732" y="206892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g:grpSp>
                        <wps:wsp>
                          <wps:cNvPr id="223" name="Bogen 223"/>
                          <wps:cNvSpPr/>
                          <wps:spPr>
                            <a:xfrm>
                              <a:off x="2386088" y="803345"/>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24" name="Bogen 224"/>
                          <wps:cNvSpPr/>
                          <wps:spPr>
                            <a:xfrm>
                              <a:off x="2398958" y="1717249"/>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25" name="Gerade Verbindung 225"/>
                          <wps:cNvCnPr/>
                          <wps:spPr>
                            <a:xfrm flipH="1">
                              <a:off x="1978451" y="803345"/>
                              <a:ext cx="624050" cy="329471"/>
                            </a:xfrm>
                            <a:prstGeom prst="line">
                              <a:avLst/>
                            </a:prstGeom>
                          </wps:spPr>
                          <wps:style>
                            <a:lnRef idx="1">
                              <a:schemeClr val="dk1"/>
                            </a:lnRef>
                            <a:fillRef idx="0">
                              <a:schemeClr val="dk1"/>
                            </a:fillRef>
                            <a:effectRef idx="0">
                              <a:schemeClr val="dk1"/>
                            </a:effectRef>
                            <a:fontRef idx="minor">
                              <a:schemeClr val="tx1"/>
                            </a:fontRef>
                          </wps:style>
                          <wps:bodyPr/>
                        </wps:wsp>
                        <wps:wsp>
                          <wps:cNvPr id="226" name="Gerade Verbindung 226"/>
                          <wps:cNvCnPr/>
                          <wps:spPr>
                            <a:xfrm>
                              <a:off x="1978451" y="1178535"/>
                              <a:ext cx="641565" cy="326998"/>
                            </a:xfrm>
                            <a:prstGeom prst="line">
                              <a:avLst/>
                            </a:prstGeom>
                          </wps:spPr>
                          <wps:style>
                            <a:lnRef idx="1">
                              <a:schemeClr val="dk1"/>
                            </a:lnRef>
                            <a:fillRef idx="0">
                              <a:schemeClr val="dk1"/>
                            </a:fillRef>
                            <a:effectRef idx="0">
                              <a:schemeClr val="dk1"/>
                            </a:effectRef>
                            <a:fontRef idx="minor">
                              <a:schemeClr val="tx1"/>
                            </a:fontRef>
                          </wps:style>
                          <wps:bodyPr/>
                        </wps:wsp>
                        <wps:wsp>
                          <wps:cNvPr id="227" name="Gerade Verbindung 227"/>
                          <wps:cNvCnPr/>
                          <wps:spPr>
                            <a:xfrm flipH="1" flipV="1">
                              <a:off x="1978451" y="2136004"/>
                              <a:ext cx="654435" cy="283433"/>
                            </a:xfrm>
                            <a:prstGeom prst="line">
                              <a:avLst/>
                            </a:prstGeom>
                          </wps:spPr>
                          <wps:style>
                            <a:lnRef idx="1">
                              <a:schemeClr val="dk1"/>
                            </a:lnRef>
                            <a:fillRef idx="0">
                              <a:schemeClr val="dk1"/>
                            </a:fillRef>
                            <a:effectRef idx="0">
                              <a:schemeClr val="dk1"/>
                            </a:effectRef>
                            <a:fontRef idx="minor">
                              <a:schemeClr val="tx1"/>
                            </a:fontRef>
                          </wps:style>
                          <wps:bodyPr/>
                        </wps:wsp>
                        <wps:wsp>
                          <wps:cNvPr id="228" name="Gerade Verbindung 228"/>
                          <wps:cNvCnPr/>
                          <wps:spPr>
                            <a:xfrm flipH="1">
                              <a:off x="1984955" y="1717249"/>
                              <a:ext cx="630416" cy="390177"/>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Bogen 229"/>
                          <wps:cNvSpPr/>
                          <wps:spPr>
                            <a:xfrm>
                              <a:off x="2254695" y="898872"/>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0" name="Bogen 230"/>
                          <wps:cNvSpPr/>
                          <wps:spPr>
                            <a:xfrm>
                              <a:off x="2123126" y="1024220"/>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1" name="Bogen 231"/>
                          <wps:cNvSpPr/>
                          <wps:spPr>
                            <a:xfrm>
                              <a:off x="2275526" y="1834976"/>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2" name="Bogen 232"/>
                          <wps:cNvSpPr/>
                          <wps:spPr>
                            <a:xfrm>
                              <a:off x="2143957" y="1976630"/>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3" name="Rechteck 233"/>
                          <wps:cNvSpPr/>
                          <wps:spPr>
                            <a:xfrm>
                              <a:off x="2766686" y="351016"/>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34" name="Gerade Verbindung mit Pfeil 234"/>
                          <wps:cNvCnPr/>
                          <wps:spPr>
                            <a:xfrm>
                              <a:off x="1800200" y="1178535"/>
                              <a:ext cx="0" cy="913244"/>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35" name="Textfeld 62"/>
                          <wps:cNvSpPr txBox="1"/>
                          <wps:spPr>
                            <a:xfrm>
                              <a:off x="1342074" y="1465455"/>
                              <a:ext cx="265477" cy="251713"/>
                            </a:xfrm>
                            <a:prstGeom prst="rect">
                              <a:avLst/>
                            </a:prstGeom>
                            <a:noFill/>
                          </wps:spPr>
                          <wps:txbx>
                            <w:txbxContent>
                              <w:p w:rsidR="00E34791" w:rsidRDefault="00E34791"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18"/>
                                        <w:szCs w:val="18"/>
                                      </w:rPr>
                                      <m:t>a</m:t>
                                    </m:r>
                                  </m:oMath>
                                </m:oMathPara>
                              </w:p>
                            </w:txbxContent>
                          </wps:txbx>
                          <wps:bodyPr wrap="square" rtlCol="0">
                            <a:noAutofit/>
                          </wps:bodyPr>
                        </wps:wsp>
                        <wps:wsp>
                          <wps:cNvPr id="236" name="Textfeld 63"/>
                          <wps:cNvSpPr txBox="1"/>
                          <wps:spPr>
                            <a:xfrm>
                              <a:off x="1395801" y="0"/>
                              <a:ext cx="494962" cy="260704"/>
                            </a:xfrm>
                            <a:prstGeom prst="rect">
                              <a:avLst/>
                            </a:prstGeom>
                            <a:noFill/>
                          </wps:spPr>
                          <wps:txbx>
                            <w:txbxContent>
                              <w:p w:rsidR="00E34791" w:rsidRDefault="00E34791" w:rsidP="00566009">
                                <w:pPr>
                                  <w:pStyle w:val="StandardWeb"/>
                                  <w:spacing w:before="0" w:beforeAutospacing="0" w:after="0" w:afterAutospacing="0"/>
                                </w:pPr>
                                <w:r>
                                  <w:rPr>
                                    <w:rFonts w:asciiTheme="minorHAnsi" w:hAnsi="Calibri" w:cstheme="minorBidi"/>
                                    <w:color w:val="000000" w:themeColor="text1"/>
                                    <w:kern w:val="24"/>
                                    <w:sz w:val="18"/>
                                    <w:szCs w:val="18"/>
                                  </w:rPr>
                                  <w:t>Objekt</w:t>
                                </w:r>
                              </w:p>
                            </w:txbxContent>
                          </wps:txbx>
                          <wps:bodyPr wrap="square" rtlCol="0">
                            <a:noAutofit/>
                          </wps:bodyPr>
                        </wps:wsp>
                        <wps:wsp>
                          <wps:cNvPr id="237" name="Bogen 237"/>
                          <wps:cNvSpPr/>
                          <wps:spPr>
                            <a:xfrm rot="20830195">
                              <a:off x="889674" y="932523"/>
                              <a:ext cx="748734" cy="121669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8" name="Bogen 238"/>
                          <wps:cNvSpPr/>
                          <wps:spPr>
                            <a:xfrm rot="20830195">
                              <a:off x="539365" y="1255678"/>
                              <a:ext cx="527622" cy="857385"/>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9" name="Bogen 239"/>
                          <wps:cNvSpPr/>
                          <wps:spPr>
                            <a:xfrm rot="769805" flipV="1">
                              <a:off x="834047" y="1280177"/>
                              <a:ext cx="748098" cy="1215659"/>
                            </a:xfrm>
                            <a:prstGeom prst="arc">
                              <a:avLst>
                                <a:gd name="adj1" fmla="val 16200000"/>
                                <a:gd name="adj2" fmla="val 20256200"/>
                              </a:avLst>
                            </a:prstGeom>
                          </wps:spPr>
                          <wps:style>
                            <a:lnRef idx="1">
                              <a:schemeClr val="dk1"/>
                            </a:lnRef>
                            <a:fillRef idx="0">
                              <a:schemeClr val="dk1"/>
                            </a:fillRef>
                            <a:effectRef idx="0">
                              <a:schemeClr val="dk1"/>
                            </a:effectRef>
                            <a:fontRef idx="minor">
                              <a:schemeClr val="tx1"/>
                            </a:fontRef>
                          </wps:style>
                          <wps:bodyPr rtlCol="0" anchor="ctr"/>
                        </wps:wsp>
                        <wps:wsp>
                          <wps:cNvPr id="240" name="Bogen 240"/>
                          <wps:cNvSpPr/>
                          <wps:spPr>
                            <a:xfrm rot="769805" flipV="1">
                              <a:off x="571278" y="1386959"/>
                              <a:ext cx="509737" cy="934928"/>
                            </a:xfrm>
                            <a:prstGeom prst="arc">
                              <a:avLst>
                                <a:gd name="adj1" fmla="val 16200000"/>
                                <a:gd name="adj2" fmla="val 19289860"/>
                              </a:avLst>
                            </a:prstGeom>
                          </wps:spPr>
                          <wps:style>
                            <a:lnRef idx="1">
                              <a:schemeClr val="dk1"/>
                            </a:lnRef>
                            <a:fillRef idx="0">
                              <a:schemeClr val="dk1"/>
                            </a:fillRef>
                            <a:effectRef idx="0">
                              <a:schemeClr val="dk1"/>
                            </a:effectRef>
                            <a:fontRef idx="minor">
                              <a:schemeClr val="tx1"/>
                            </a:fontRef>
                          </wps:style>
                          <wps:bodyPr rtlCol="0" anchor="ctr"/>
                        </wps:wsp>
                        <wps:wsp>
                          <wps:cNvPr id="241" name="Bogen 241"/>
                          <wps:cNvSpPr/>
                          <wps:spPr>
                            <a:xfrm rot="769805" flipV="1">
                              <a:off x="834047" y="1280177"/>
                              <a:ext cx="748098" cy="1215659"/>
                            </a:xfrm>
                            <a:prstGeom prst="arc">
                              <a:avLst>
                                <a:gd name="adj1" fmla="val 20071303"/>
                                <a:gd name="adj2" fmla="val 4955131"/>
                              </a:avLst>
                            </a:prstGeom>
                            <a:ln>
                              <a:prstDash val="dash"/>
                            </a:ln>
                          </wps:spPr>
                          <wps:style>
                            <a:lnRef idx="1">
                              <a:schemeClr val="dk1"/>
                            </a:lnRef>
                            <a:fillRef idx="0">
                              <a:schemeClr val="dk1"/>
                            </a:fillRef>
                            <a:effectRef idx="0">
                              <a:schemeClr val="dk1"/>
                            </a:effectRef>
                            <a:fontRef idx="minor">
                              <a:schemeClr val="tx1"/>
                            </a:fontRef>
                          </wps:style>
                          <wps:bodyPr rtlCol="0" anchor="ctr"/>
                        </wps:wsp>
                        <wps:wsp>
                          <wps:cNvPr id="242" name="Bogen 242"/>
                          <wps:cNvSpPr/>
                          <wps:spPr>
                            <a:xfrm rot="769805" flipV="1">
                              <a:off x="571278" y="1386959"/>
                              <a:ext cx="509737" cy="934928"/>
                            </a:xfrm>
                            <a:prstGeom prst="arc">
                              <a:avLst>
                                <a:gd name="adj1" fmla="val 19232760"/>
                                <a:gd name="adj2" fmla="val 4827788"/>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s:wsp>
                        <wps:cNvPr id="243" name="Textfeld 73"/>
                        <wps:cNvSpPr txBox="1"/>
                        <wps:spPr>
                          <a:xfrm>
                            <a:off x="3186015" y="26394"/>
                            <a:ext cx="650533" cy="399944"/>
                          </a:xfrm>
                          <a:prstGeom prst="rect">
                            <a:avLst/>
                          </a:prstGeom>
                          <a:noFill/>
                        </wps:spPr>
                        <wps:txbx>
                          <w:txbxContent>
                            <w:p w:rsidR="00E34791" w:rsidRDefault="00E34791" w:rsidP="00566009">
                              <w:pPr>
                                <w:pStyle w:val="StandardWeb"/>
                                <w:spacing w:before="0" w:beforeAutospacing="0" w:after="0" w:afterAutospacing="0"/>
                              </w:pPr>
                              <w:r>
                                <w:rPr>
                                  <w:rFonts w:asciiTheme="minorHAnsi" w:hAnsi="Calibri" w:cstheme="minorBidi"/>
                                  <w:color w:val="000000" w:themeColor="text1"/>
                                  <w:kern w:val="24"/>
                                  <w:sz w:val="18"/>
                                  <w:szCs w:val="18"/>
                                </w:rPr>
                                <w:t>Sensor</w:t>
                              </w:r>
                            </w:p>
                          </w:txbxContent>
                        </wps:txbx>
                        <wps:bodyPr wrap="square" rtlCol="0">
                          <a:noAutofit/>
                        </wps:bodyPr>
                      </wps:wsp>
                      <wps:wsp>
                        <wps:cNvPr id="244" name="Gerade Verbindung mit Pfeil 244"/>
                        <wps:cNvCnPr/>
                        <wps:spPr bwMode="auto">
                          <a:xfrm flipV="1">
                            <a:off x="2544891" y="962802"/>
                            <a:ext cx="766131" cy="449494"/>
                          </a:xfrm>
                          <a:prstGeom prst="straightConnector1">
                            <a:avLst/>
                          </a:prstGeom>
                          <a:ln>
                            <a:headEnd/>
                            <a:tailEnd type="arrow"/>
                          </a:ln>
                        </wps:spPr>
                        <wps:style>
                          <a:lnRef idx="1">
                            <a:schemeClr val="dk1"/>
                          </a:lnRef>
                          <a:fillRef idx="0">
                            <a:schemeClr val="dk1"/>
                          </a:fillRef>
                          <a:effectRef idx="0">
                            <a:schemeClr val="dk1"/>
                          </a:effectRef>
                          <a:fontRef idx="minor">
                            <a:schemeClr val="tx1"/>
                          </a:fontRef>
                        </wps:style>
                        <wps:bodyPr/>
                      </wps:wsp>
                      <wps:wsp>
                        <wps:cNvPr id="245" name="Textfeld 75"/>
                        <wps:cNvSpPr txBox="1"/>
                        <wps:spPr>
                          <a:xfrm rot="19860299">
                            <a:off x="2761673" y="763346"/>
                            <a:ext cx="497668" cy="341435"/>
                          </a:xfrm>
                          <a:prstGeom prst="rect">
                            <a:avLst/>
                          </a:prstGeom>
                          <a:noFill/>
                        </wps:spPr>
                        <wps:txbx>
                          <w:txbxContent>
                            <w:p w:rsidR="00E34791" w:rsidRDefault="00E34791" w:rsidP="00566009">
                              <w:pPr>
                                <w:pStyle w:val="StandardWeb"/>
                                <w:spacing w:before="0" w:beforeAutospacing="0" w:after="0" w:afterAutospacing="0"/>
                              </w:pPr>
                              <m:oMathPara>
                                <m:oMathParaPr>
                                  <m:jc m:val="centerGroup"/>
                                </m:oMathParaPr>
                                <m:oMath>
                                  <m:sSub>
                                    <m:sSubPr>
                                      <m:ctrlPr>
                                        <w:ins w:id="43" w:author="Benedict Diederich" w:date="2018-10-02T10:59:00Z">
                                          <w:rPr>
                                            <w:rFonts w:ascii="Cambria Math" w:hAnsi="Cambria Math" w:cstheme="minorBidi"/>
                                            <w:i/>
                                            <w:iCs/>
                                            <w:color w:val="000000" w:themeColor="text1"/>
                                            <w:kern w:val="24"/>
                                            <w:sz w:val="18"/>
                                            <w:szCs w:val="18"/>
                                          </w:rPr>
                                        </w:ins>
                                      </m:ctrlPr>
                                    </m:sSubPr>
                                    <m:e>
                                      <m:r>
                                        <w:rPr>
                                          <w:rFonts w:ascii="Cambria Math" w:hAnsi="Cambria Math" w:cstheme="minorBidi"/>
                                          <w:color w:val="000000" w:themeColor="text1"/>
                                          <w:kern w:val="24"/>
                                          <w:sz w:val="18"/>
                                          <w:szCs w:val="18"/>
                                        </w:rPr>
                                        <m:t>l</m:t>
                                      </m:r>
                                    </m:e>
                                    <m:sub>
                                      <m:r>
                                        <w:rPr>
                                          <w:rFonts w:ascii="Cambria Math" w:hAnsi="Cambria Math" w:cstheme="minorBidi"/>
                                          <w:color w:val="000000" w:themeColor="text1"/>
                                          <w:kern w:val="24"/>
                                          <w:sz w:val="18"/>
                                          <w:szCs w:val="18"/>
                                        </w:rPr>
                                        <m:t>coh</m:t>
                                      </m:r>
                                    </m:sub>
                                  </m:sSub>
                                </m:oMath>
                              </m:oMathPara>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07F8BE9" id="Gruppieren 2" o:spid="_x0000_s1031" style="position:absolute;margin-left:162.55pt;margin-top:34.9pt;width:119.55pt;height:127.05pt;z-index:251677696;mso-width-relative:margin;mso-height-relative:margin" coordsize="38365,407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">
                <v:group id="Gruppieren 210" o:spid="_x0000_s1032" style="position:absolute;width:37401;height:40776" coordsize="28317,308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DBgyQAAAOE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">
                  <v:shapetyp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Flussdiagramm: Oder 41" o:spid="_x0000_s1033" type="#_x0000_t124" style="position:absolute;top:16189;width:4320;height:43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" fillcolor="yellow" strokecolor="#1f3763 [1604]" strokeweight="1pt">
                    <v:stroke joinstyle="miter"/>
                  </v:shape>
                  <v:shape id="Bogen 212" o:spid="_x0000_s1034" style="position:absolute;left:12394;top:6249;width:9485;height:15413;rotation:-840832fd;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" path="m474255,nsc733338,,944474,337864,948454,758824v3839,405949,-186791,747117,-435816,779976l474255,770664,474255,xem474255,nfc733338,,944474,337864,948454,758824v3839,405949,-186791,747117,-435816,779976e" filled="f" strokecolor="black [3200]" strokeweight=".5pt">
                    <v:stroke joinstyle="miter"/>
                    <v:path arrowok="t" o:connecttype="custom" o:connectlocs="474255,0;948454,758824;512638,1538800" o:connectangles="0,0,0"/>
                  </v:shape>
                  <v:shape id="Bogen 213" o:spid="_x0000_s1035" style="position:absolute;left:12394;top:12009;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" path="m474255,nsc691051,,880247,238893,933809,580266v31715,202136,11649,416530,-55613,594204l474255,770664,474255,xem474255,nfc691051,,880247,238893,933809,580266v31715,202136,11649,416530,-55613,594204e" filled="f" strokecolor="black [3200]" strokeweight=".5pt">
                    <v:stroke joinstyle="miter"/>
                    <v:path arrowok="t" o:connecttype="custom" o:connectlocs="474255,0;933809,580266;878196,1174470" o:connectangles="0,0,0"/>
                  </v:shape>
                  <v:line id="Gerade Verbindung 214" o:spid="_x0000_s1036" style="position:absolute;flip:x;visibility:visible;mso-wrap-style:square" from="2160,6441" to="15425,16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" strokecolor="black [3200]" strokeweight=".5pt">
                    <v:stroke joinstyle="miter"/>
                  </v:line>
                  <v:line id="Gerade Verbindung 215" o:spid="_x0000_s1037" style="position:absolute;flip:x y;visibility:visible;mso-wrap-style:square" from="2338,20510" to="19216,213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" strokecolor="black [3200]" strokeweight=".5pt">
                    <v:stroke joinstyle="miter"/>
                  </v:line>
                  <v:line id="Gerade Verbindung 216" o:spid="_x0000_s1038" style="position:absolute;flip:x y;visibility:visible;mso-wrap-style:square" from="2178,20510" to="15425,272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" strokecolor="black [3200]" strokeweight=".5pt">
                    <v:stroke joinstyle="miter"/>
                  </v:line>
                  <v:line id="Gerade Verbindung 217" o:spid="_x0000_s1039" style="position:absolute;flip:y;visibility:visible;mso-wrap-style:square" from="2160,12231" to="18908,16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" strokecolor="black [3213]" strokeweight=".5pt">
                    <v:stroke dashstyle="dash" joinstyle="miter"/>
                  </v:line>
                  <v:shape id="Bogen 218" o:spid="_x0000_s1040" style="position:absolute;left:12335;top:12009;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" path="m890771,1139192nsc809821,1380785,655763,1533945,486537,1541069l474255,770664r416516,368528xem890771,1139192nfc809821,1380785,655763,1533945,486537,1541069e" filled="f" strokecolor="black [3200]" strokeweight=".5pt">
                    <v:stroke dashstyle="dash" joinstyle="miter"/>
                    <v:path arrowok="t" o:connecttype="custom" o:connectlocs="890771,1139192;486537,1541069" o:connectangles="0,0"/>
                  </v:shape>
                  <v:group id="Gruppieren 219" o:spid="_x0000_s1041" style="position:absolute;left:19327;top:3228;width:457;height:27363" coordorigin="19327,3228" coordsize="457,27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pn9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">
                    <v:rect id="Rechteck 220" o:spid="_x0000_s1042" style="position:absolute;left:19327;top:3228;width:457;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" fillcolor="#555 [2160]" strokecolor="black [3200]" strokeweight=".5pt">
                      <v:fill color2="#313131 [2608]" rotate="t" colors="0 #9b9b9b;.5 #8e8e8e;1 #797979" focus="100%" type="gradient">
                        <o:fill v:ext="view" type="gradientUnscaled"/>
                      </v:fill>
                    </v:rect>
                    <v:rect id="Rechteck 221" o:spid="_x0000_s1043" style="position:absolute;left:19327;top:11328;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" fillcolor="black [3200]" strokecolor="black [1600]" strokeweight="1pt"/>
                    <v:rect id="Rechteck 222" o:spid="_x0000_s1044" style="position:absolute;left:19327;top:20689;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" fillcolor="black [3200]" strokecolor="black [1600]" strokeweight="1pt"/>
                  </v:group>
                  <v:shape id="Bogen 223" o:spid="_x0000_s1045" style="position:absolute;left:23860;top:8033;width:4329;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shape id="Bogen 224" o:spid="_x0000_s1046" style="position:absolute;left:23989;top:17172;width:4328;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line id="Gerade Verbindung 225" o:spid="_x0000_s1047" style="position:absolute;flip:x;visibility:visible;mso-wrap-style:square" from="19784,8033" to="26025,113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" strokecolor="black [3200]" strokeweight=".5pt">
                    <v:stroke joinstyle="miter"/>
                  </v:line>
                  <v:line id="Gerade Verbindung 226" o:spid="_x0000_s1048" style="position:absolute;visibility:visible;mso-wrap-style:square" from="19784,11785" to="26200,150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" strokecolor="black [3200]" strokeweight=".5pt">
                    <v:stroke joinstyle="miter"/>
                  </v:line>
                  <v:line id="Gerade Verbindung 227" o:spid="_x0000_s1049" style="position:absolute;flip:x y;visibility:visible;mso-wrap-style:square" from="19784,21360" to="26328,241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" strokecolor="black [3200]" strokeweight=".5pt">
                    <v:stroke joinstyle="miter"/>
                  </v:line>
                  <v:line id="Gerade Verbindung 228" o:spid="_x0000_s1050" style="position:absolute;flip:x;visibility:visible;mso-wrap-style:square" from="19849,17172" to="26153,21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" strokecolor="black [3200]" strokeweight=".5pt">
                    <v:stroke joinstyle="miter"/>
                  </v:line>
                  <v:shape id="Bogen 229" o:spid="_x0000_s1051" style="position:absolute;left:22546;top:8988;width:3153;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30" o:spid="_x0000_s1052" style="position:absolute;left:21231;top:10242;width:1673;height:2719;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shape id="Bogen 231" o:spid="_x0000_s1053" style="position:absolute;left:22755;top:18349;width:3152;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32" o:spid="_x0000_s1054" style="position:absolute;left:21439;top:19766;width:1674;height:2719;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rect id="Rechteck 233" o:spid="_x0000_s1055" style="position:absolute;left:27666;top:3510;width:458;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" fillcolor="#555 [2160]" strokecolor="black [3200]" strokeweight=".5pt">
                    <v:fill color2="#313131 [2608]" rotate="t" colors="0 #9b9b9b;.5 #8e8e8e;1 #797979" focus="100%" type="gradient">
                      <o:fill v:ext="view" type="gradientUnscaled"/>
                    </v:fill>
                  </v:rect>
                  <v:shapetype id="_x0000_t32" coordsize="21600,21600" o:spt="32" o:oned="t" path="m,l21600,21600e" filled="f">
                    <v:path arrowok="t" fillok="f" o:connecttype="none"/>
                    <o:lock v:ext="edit" shapetype="t"/>
                  </v:shapetype>
                  <v:shape id="Gerade Verbindung mit Pfeil 234" o:spid="_x0000_s1056" type="#_x0000_t32" style="position:absolute;left:18002;top:11785;width:0;height:913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" strokecolor="black [3200]" strokeweight="1pt">
                    <v:stroke startarrow="open" endarrow="open" joinstyle="miter"/>
                  </v:shape>
                  <v:shapetype id="_x0000_t202" coordsize="21600,21600" o:spt="202" path="m,l,21600r21600,l21600,xe">
                    <v:stroke joinstyle="miter"/>
                    <v:path gradientshapeok="t" o:connecttype="rect"/>
                  </v:shapetype>
                  <v:shape id="Textfeld 62" o:spid="_x0000_s1057" type="#_x0000_t202" style="position:absolute;left:13420;top:14654;width:2655;height:25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" filled="f" stroked="f">
                    <v:textbox>
                      <w:txbxContent>
                        <w:p w:rsidR="00E34791" w:rsidRDefault="00E34791"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18"/>
                                  <w:szCs w:val="18"/>
                                </w:rPr>
                                <m:t>a</m:t>
                              </m:r>
                            </m:oMath>
                          </m:oMathPara>
                        </w:p>
                      </w:txbxContent>
                    </v:textbox>
                  </v:shape>
                  <v:shape id="Textfeld 63" o:spid="_x0000_s1058" type="#_x0000_t202" style="position:absolute;left:13958;width:4949;height:2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" filled="f" stroked="f">
                    <v:textbox>
                      <w:txbxContent>
                        <w:p w:rsidR="00E34791" w:rsidRDefault="00E34791" w:rsidP="00566009">
                          <w:pPr>
                            <w:pStyle w:val="StandardWeb"/>
                            <w:spacing w:before="0" w:beforeAutospacing="0" w:after="0" w:afterAutospacing="0"/>
                          </w:pPr>
                          <w:r>
                            <w:rPr>
                              <w:rFonts w:asciiTheme="minorHAnsi" w:hAnsi="Calibri" w:cstheme="minorBidi"/>
                              <w:color w:val="000000" w:themeColor="text1"/>
                              <w:kern w:val="24"/>
                              <w:sz w:val="18"/>
                              <w:szCs w:val="18"/>
                            </w:rPr>
                            <w:t>Objekt</w:t>
                          </w:r>
                        </w:p>
                      </w:txbxContent>
                    </v:textbox>
                  </v:shape>
                  <v:shape id="Bogen 237" o:spid="_x0000_s1059" style="position:absolute;left:8896;top:9325;width:7488;height:12167;rotation:-840832fd;visibility:visible;mso-wrap-style:square;v-text-anchor:middle" coordsize="748734,1216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" path="m374367,nsc578881,,745548,266703,748690,599000v3030,320448,-147449,589759,-344024,615697l374367,608346,374367,xem374367,nfc578881,,745548,266703,748690,599000v3030,320448,-147449,589759,-344024,615697e" filled="f" strokecolor="black [3200]" strokeweight=".5pt">
                    <v:stroke joinstyle="miter"/>
                    <v:path arrowok="t" o:connecttype="custom" o:connectlocs="374367,0;748690,599000;404666,1214697" o:connectangles="0,0,0"/>
                  </v:shape>
                  <v:shape id="Bogen 238" o:spid="_x0000_s1060" style="position:absolute;left:5393;top:12556;width:5276;height:8574;rotation:-840832fd;visibility:visible;mso-wrap-style:square;v-text-anchor:middle" coordsize="527622,857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" path="m263811,nsc407929,,525377,187942,527591,422107,529726,647922,423686,837702,285162,855980l263811,428693,263811,xem263811,nfc407929,,525377,187942,527591,422107,529726,647922,423686,837702,285162,855980e" filled="f" strokecolor="black [3200]" strokeweight=".5pt">
                    <v:stroke joinstyle="miter"/>
                    <v:path arrowok="t" o:connecttype="custom" o:connectlocs="263811,0;527591,422107;285162,855980" o:connectangles="0,0,0"/>
                  </v:shape>
                  <v:shape id="Bogen 239" o:spid="_x0000_s1061" style="position:absolute;left:8340;top:12801;width:7481;height:12157;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" path="m374049,nsc545216,,694544,188802,736621,458413l374049,607830,374049,xem374049,nfc545216,,694544,188802,736621,458413e" filled="f" strokecolor="black [3200]" strokeweight=".5pt">
                    <v:stroke joinstyle="miter"/>
                    <v:path arrowok="t" o:connecttype="custom" o:connectlocs="374049,0;736621,458413" o:connectangles="0,0"/>
                  </v:shape>
                  <v:shape id="Bogen 240" o:spid="_x0000_s1062" style="position:absolute;left:5712;top:13869;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" path="m254868,nsc356421,,448283,110576,488691,281457l254869,467464v,-155821,-1,-311643,-1,-467464xem254868,nfc356421,,448283,110576,488691,281457e" filled="f" strokecolor="black [3200]" strokeweight=".5pt">
                    <v:stroke joinstyle="miter"/>
                    <v:path arrowok="t" o:connecttype="custom" o:connectlocs="254868,0;488691,281457" o:connectangles="0,0"/>
                  </v:shape>
                  <v:shape id="Bogen 241" o:spid="_x0000_s1063" style="position:absolute;left:8340;top:12801;width:7481;height:12157;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" path="m732984,436793nsc754495,555996,753013,683047,728739,800840v-42098,204285,-147595,357096,-277302,401668l374049,607830,732984,436793xem732984,436793nfc754495,555996,753013,683047,728739,800840v-42098,204285,-147595,357096,-277302,401668e" filled="f" strokecolor="black [3200]" strokeweight=".5pt">
                    <v:stroke dashstyle="dash" joinstyle="miter"/>
                    <v:path arrowok="t" o:connecttype="custom" o:connectlocs="732984,436793;728739,800840;451437,1202508" o:connectangles="0,0,0"/>
                  </v:shape>
                  <v:shape id="Bogen 242" o:spid="_x0000_s1064" style="position:absolute;left:5712;top:13869;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" path="m487401,276092nsc509243,365372,515258,464974,504599,560857,485978,728358,418993,863859,329922,914200l254869,467464,487401,276092xem487401,276092nfc509243,365372,515258,464974,504599,560857,485978,728358,418993,863859,329922,914200e" filled="f" strokecolor="black [3200]" strokeweight=".5pt">
                    <v:stroke dashstyle="dash" joinstyle="miter"/>
                    <v:path arrowok="t" o:connecttype="custom" o:connectlocs="487401,276092;504599,560857;329922,914200" o:connectangles="0,0,0"/>
                  </v:shape>
                </v:group>
                <v:shape id="Textfeld 73" o:spid="_x0000_s1065" type="#_x0000_t202" style="position:absolute;left:31860;top:263;width:6505;height:4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" filled="f" stroked="f">
                  <v:textbox>
                    <w:txbxContent>
                      <w:p w:rsidR="00E34791" w:rsidRDefault="00E34791" w:rsidP="00566009">
                        <w:pPr>
                          <w:pStyle w:val="StandardWeb"/>
                          <w:spacing w:before="0" w:beforeAutospacing="0" w:after="0" w:afterAutospacing="0"/>
                        </w:pPr>
                        <w:r>
                          <w:rPr>
                            <w:rFonts w:asciiTheme="minorHAnsi" w:hAnsi="Calibri" w:cstheme="minorBidi"/>
                            <w:color w:val="000000" w:themeColor="text1"/>
                            <w:kern w:val="24"/>
                            <w:sz w:val="18"/>
                            <w:szCs w:val="18"/>
                          </w:rPr>
                          <w:t>Sensor</w:t>
                        </w:r>
                      </w:p>
                    </w:txbxContent>
                  </v:textbox>
                </v:shape>
                <v:shape id="Gerade Verbindung mit Pfeil 244" o:spid="_x0000_s1066" type="#_x0000_t32" style="position:absolute;left:25448;top:9628;width:7662;height:449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" strokecolor="black [3200]" strokeweight=".5pt">
                  <v:stroke endarrow="open" joinstyle="miter"/>
                </v:shape>
                <v:shape id="Textfeld 75" o:spid="_x0000_s1067" type="#_x0000_t202" style="position:absolute;left:27616;top:7633;width:4977;height:3414;rotation:-190021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" filled="f" stroked="f">
                  <v:textbox>
                    <w:txbxContent>
                      <w:p w:rsidR="00E34791" w:rsidRDefault="00E34791" w:rsidP="00566009">
                        <w:pPr>
                          <w:pStyle w:val="StandardWeb"/>
                          <w:spacing w:before="0" w:beforeAutospacing="0" w:after="0" w:afterAutospacing="0"/>
                        </w:pPr>
                        <m:oMathPara>
                          <m:oMathParaPr>
                            <m:jc m:val="centerGroup"/>
                          </m:oMathParaPr>
                          <m:oMath>
                            <m:sSub>
                              <m:sSubPr>
                                <m:ctrlPr>
                                  <w:ins w:id="44" w:author="Benedict Diederich" w:date="2018-10-02T10:59:00Z">
                                    <w:rPr>
                                      <w:rFonts w:ascii="Cambria Math" w:hAnsi="Cambria Math" w:cstheme="minorBidi"/>
                                      <w:i/>
                                      <w:iCs/>
                                      <w:color w:val="000000" w:themeColor="text1"/>
                                      <w:kern w:val="24"/>
                                      <w:sz w:val="18"/>
                                      <w:szCs w:val="18"/>
                                    </w:rPr>
                                  </w:ins>
                                </m:ctrlPr>
                              </m:sSubPr>
                              <m:e>
                                <m:r>
                                  <w:rPr>
                                    <w:rFonts w:ascii="Cambria Math" w:hAnsi="Cambria Math" w:cstheme="minorBidi"/>
                                    <w:color w:val="000000" w:themeColor="text1"/>
                                    <w:kern w:val="24"/>
                                    <w:sz w:val="18"/>
                                    <w:szCs w:val="18"/>
                                  </w:rPr>
                                  <m:t>l</m:t>
                                </m:r>
                              </m:e>
                              <m:sub>
                                <m:r>
                                  <w:rPr>
                                    <w:rFonts w:ascii="Cambria Math" w:hAnsi="Cambria Math" w:cstheme="minorBidi"/>
                                    <w:color w:val="000000" w:themeColor="text1"/>
                                    <w:kern w:val="24"/>
                                    <w:sz w:val="18"/>
                                    <w:szCs w:val="18"/>
                                  </w:rPr>
                                  <m:t>coh</m:t>
                                </m:r>
                              </m:sub>
                            </m:sSub>
                          </m:oMath>
                        </m:oMathPara>
                      </w:p>
                    </w:txbxContent>
                  </v:textbox>
                </v:shape>
              </v:group>
            </w:pict>
          </mc:Fallback>
        </mc:AlternateContent>
      </w:r>
      <w:r w:rsidRPr="00E128D8">
        <w:rPr>
          <w:noProof/>
        </w:rPr>
        <mc:AlternateContent>
          <mc:Choice Requires="wpg">
            <w:drawing>
              <wp:anchor distT="0" distB="0" distL="114300" distR="114300" simplePos="0" relativeHeight="251679744" behindDoc="0" locked="0" layoutInCell="1" allowOverlap="1" wp14:anchorId="17BD98AF" wp14:editId="5F973C5A">
                <wp:simplePos x="0" y="0"/>
                <wp:positionH relativeFrom="column">
                  <wp:posOffset>18415</wp:posOffset>
                </wp:positionH>
                <wp:positionV relativeFrom="paragraph">
                  <wp:posOffset>331782</wp:posOffset>
                </wp:positionV>
                <wp:extent cx="1642350" cy="1788853"/>
                <wp:effectExtent l="0" t="0" r="0" b="14605"/>
                <wp:wrapNone/>
                <wp:docPr id="247"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642350" cy="1788853"/>
                          <a:chOff x="0" y="0"/>
                          <a:chExt cx="3733158" cy="4066196"/>
                        </a:xfrm>
                      </wpg:grpSpPr>
                      <wps:wsp>
                        <wps:cNvPr id="248" name="Textfeld 73"/>
                        <wps:cNvSpPr txBox="1"/>
                        <wps:spPr>
                          <a:xfrm>
                            <a:off x="3183248" y="26396"/>
                            <a:ext cx="549910" cy="254000"/>
                          </a:xfrm>
                          <a:prstGeom prst="rect">
                            <a:avLst/>
                          </a:prstGeom>
                          <a:noFill/>
                        </wps:spPr>
                        <wps:txbx>
                          <w:txbxContent>
                            <w:p w:rsidR="00E34791" w:rsidRDefault="00E34791" w:rsidP="00566009">
                              <w:pPr>
                                <w:pStyle w:val="StandardWeb"/>
                                <w:spacing w:before="0" w:beforeAutospacing="0" w:after="0" w:afterAutospacing="0"/>
                              </w:pPr>
                              <w:r>
                                <w:rPr>
                                  <w:rFonts w:asciiTheme="minorHAnsi" w:hAnsi="Calibri" w:cstheme="minorBidi"/>
                                  <w:color w:val="000000" w:themeColor="text1"/>
                                  <w:kern w:val="24"/>
                                  <w:sz w:val="21"/>
                                  <w:szCs w:val="21"/>
                                </w:rPr>
                                <w:t>Sensor</w:t>
                              </w:r>
                            </w:p>
                          </w:txbxContent>
                        </wps:txbx>
                        <wps:bodyPr wrap="square" rtlCol="0">
                          <a:noAutofit/>
                        </wps:bodyPr>
                      </wps:wsp>
                      <wpg:grpSp>
                        <wpg:cNvPr id="249" name="Gruppieren 249"/>
                        <wpg:cNvGrpSpPr/>
                        <wpg:grpSpPr>
                          <a:xfrm>
                            <a:off x="0" y="445682"/>
                            <a:ext cx="3708615" cy="3620514"/>
                            <a:chOff x="0" y="445682"/>
                            <a:chExt cx="2831784" cy="2764512"/>
                          </a:xfrm>
                        </wpg:grpSpPr>
                        <wps:wsp>
                          <wps:cNvPr id="250" name="Flussdiagramm: Oder 38"/>
                          <wps:cNvSpPr/>
                          <wps:spPr>
                            <a:xfrm>
                              <a:off x="0" y="1741826"/>
                              <a:ext cx="432048" cy="432048"/>
                            </a:xfrm>
                            <a:prstGeom prst="flowChartOr">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1" name="Bogen 251"/>
                          <wps:cNvSpPr/>
                          <wps:spPr>
                            <a:xfrm rot="20830195">
                              <a:off x="1239413" y="747779"/>
                              <a:ext cx="948510" cy="154132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52" name="Bogen 252"/>
                          <wps:cNvSpPr/>
                          <wps:spPr>
                            <a:xfrm rot="769805" flipV="1">
                              <a:off x="1239414" y="1323843"/>
                              <a:ext cx="948510" cy="1541328"/>
                            </a:xfrm>
                            <a:prstGeom prst="arc">
                              <a:avLst>
                                <a:gd name="adj1" fmla="val 16200000"/>
                                <a:gd name="adj2" fmla="val 2699428"/>
                              </a:avLst>
                            </a:prstGeom>
                          </wps:spPr>
                          <wps:style>
                            <a:lnRef idx="1">
                              <a:schemeClr val="dk1"/>
                            </a:lnRef>
                            <a:fillRef idx="0">
                              <a:schemeClr val="dk1"/>
                            </a:fillRef>
                            <a:effectRef idx="0">
                              <a:schemeClr val="dk1"/>
                            </a:effectRef>
                            <a:fontRef idx="minor">
                              <a:schemeClr val="tx1"/>
                            </a:fontRef>
                          </wps:style>
                          <wps:bodyPr rtlCol="0" anchor="ctr"/>
                        </wps:wsp>
                        <wps:wsp>
                          <wps:cNvPr id="253" name="Gerade Verbindung 253"/>
                          <wps:cNvCnPr/>
                          <wps:spPr>
                            <a:xfrm flipH="1">
                              <a:off x="216024" y="767020"/>
                              <a:ext cx="1326510" cy="974806"/>
                            </a:xfrm>
                            <a:prstGeom prst="line">
                              <a:avLst/>
                            </a:prstGeom>
                          </wps:spPr>
                          <wps:style>
                            <a:lnRef idx="1">
                              <a:schemeClr val="dk1"/>
                            </a:lnRef>
                            <a:fillRef idx="0">
                              <a:schemeClr val="dk1"/>
                            </a:fillRef>
                            <a:effectRef idx="0">
                              <a:schemeClr val="dk1"/>
                            </a:effectRef>
                            <a:fontRef idx="minor">
                              <a:schemeClr val="tx1"/>
                            </a:fontRef>
                          </wps:style>
                          <wps:bodyPr/>
                        </wps:wsp>
                        <wps:wsp>
                          <wps:cNvPr id="254" name="Gerade Verbindung 254"/>
                          <wps:cNvCnPr/>
                          <wps:spPr>
                            <a:xfrm flipH="1" flipV="1">
                              <a:off x="233806" y="2173874"/>
                              <a:ext cx="1687859" cy="85004"/>
                            </a:xfrm>
                            <a:prstGeom prst="line">
                              <a:avLst/>
                            </a:prstGeom>
                          </wps:spPr>
                          <wps:style>
                            <a:lnRef idx="1">
                              <a:schemeClr val="dk1"/>
                            </a:lnRef>
                            <a:fillRef idx="0">
                              <a:schemeClr val="dk1"/>
                            </a:fillRef>
                            <a:effectRef idx="0">
                              <a:schemeClr val="dk1"/>
                            </a:effectRef>
                            <a:fontRef idx="minor">
                              <a:schemeClr val="tx1"/>
                            </a:fontRef>
                          </wps:style>
                          <wps:bodyPr/>
                        </wps:wsp>
                        <wps:wsp>
                          <wps:cNvPr id="255" name="Gerade Verbindung 255"/>
                          <wps:cNvCnPr/>
                          <wps:spPr>
                            <a:xfrm flipH="1" flipV="1">
                              <a:off x="217851" y="2173874"/>
                              <a:ext cx="1324684" cy="672056"/>
                            </a:xfrm>
                            <a:prstGeom prst="line">
                              <a:avLst/>
                            </a:prstGeom>
                          </wps:spPr>
                          <wps:style>
                            <a:lnRef idx="1">
                              <a:schemeClr val="dk1"/>
                            </a:lnRef>
                            <a:fillRef idx="0">
                              <a:schemeClr val="dk1"/>
                            </a:fillRef>
                            <a:effectRef idx="0">
                              <a:schemeClr val="dk1"/>
                            </a:effectRef>
                            <a:fontRef idx="minor">
                              <a:schemeClr val="tx1"/>
                            </a:fontRef>
                          </wps:style>
                          <wps:bodyPr/>
                        </wps:wsp>
                        <wps:wsp>
                          <wps:cNvPr id="256" name="Gerade Verbindung 256"/>
                          <wps:cNvCnPr/>
                          <wps:spPr>
                            <a:xfrm flipV="1">
                              <a:off x="216024" y="1346063"/>
                              <a:ext cx="1674809" cy="39576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7" name="Bogen 257"/>
                          <wps:cNvSpPr/>
                          <wps:spPr>
                            <a:xfrm rot="769805" flipV="1">
                              <a:off x="1233526" y="1323843"/>
                              <a:ext cx="948510" cy="1541328"/>
                            </a:xfrm>
                            <a:prstGeom prst="arc">
                              <a:avLst>
                                <a:gd name="adj1" fmla="val 2490119"/>
                                <a:gd name="adj2" fmla="val 5345197"/>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g:cNvPr id="258" name="Gruppieren 258"/>
                          <wpg:cNvGrpSpPr/>
                          <wpg:grpSpPr>
                            <a:xfrm>
                              <a:off x="1932732" y="445682"/>
                              <a:ext cx="45719" cy="2736304"/>
                              <a:chOff x="1932732" y="445682"/>
                              <a:chExt cx="45719" cy="2736304"/>
                            </a:xfrm>
                          </wpg:grpSpPr>
                          <wps:wsp>
                            <wps:cNvPr id="259" name="Rechteck 259"/>
                            <wps:cNvSpPr/>
                            <wps:spPr>
                              <a:xfrm>
                                <a:off x="1932732" y="445682"/>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60" name="Rechteck 260"/>
                            <wps:cNvSpPr/>
                            <wps:spPr>
                              <a:xfrm>
                                <a:off x="1932732" y="157495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261" name="Rechteck 261"/>
                            <wps:cNvSpPr/>
                            <wps:spPr>
                              <a:xfrm>
                                <a:off x="1932732" y="198071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g:grpSp>
                        <wps:wsp>
                          <wps:cNvPr id="262" name="Bogen 262"/>
                          <wps:cNvSpPr/>
                          <wps:spPr>
                            <a:xfrm>
                              <a:off x="2386088" y="1254508"/>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3" name="Bogen 263"/>
                          <wps:cNvSpPr/>
                          <wps:spPr>
                            <a:xfrm>
                              <a:off x="2398958" y="1597810"/>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4" name="Gerade Verbindung 264"/>
                          <wps:cNvCnPr/>
                          <wps:spPr>
                            <a:xfrm flipH="1">
                              <a:off x="1978451" y="1254508"/>
                              <a:ext cx="624050" cy="329471"/>
                            </a:xfrm>
                            <a:prstGeom prst="line">
                              <a:avLst/>
                            </a:prstGeom>
                          </wps:spPr>
                          <wps:style>
                            <a:lnRef idx="1">
                              <a:schemeClr val="dk1"/>
                            </a:lnRef>
                            <a:fillRef idx="0">
                              <a:schemeClr val="dk1"/>
                            </a:fillRef>
                            <a:effectRef idx="0">
                              <a:schemeClr val="dk1"/>
                            </a:effectRef>
                            <a:fontRef idx="minor">
                              <a:schemeClr val="tx1"/>
                            </a:fontRef>
                          </wps:style>
                          <wps:bodyPr/>
                        </wps:wsp>
                        <wps:wsp>
                          <wps:cNvPr id="265" name="Gerade Verbindung 265"/>
                          <wps:cNvCnPr/>
                          <wps:spPr>
                            <a:xfrm>
                              <a:off x="1978451" y="1629698"/>
                              <a:ext cx="641565" cy="326998"/>
                            </a:xfrm>
                            <a:prstGeom prst="line">
                              <a:avLst/>
                            </a:prstGeom>
                          </wps:spPr>
                          <wps:style>
                            <a:lnRef idx="1">
                              <a:schemeClr val="dk1"/>
                            </a:lnRef>
                            <a:fillRef idx="0">
                              <a:schemeClr val="dk1"/>
                            </a:fillRef>
                            <a:effectRef idx="0">
                              <a:schemeClr val="dk1"/>
                            </a:effectRef>
                            <a:fontRef idx="minor">
                              <a:schemeClr val="tx1"/>
                            </a:fontRef>
                          </wps:style>
                          <wps:bodyPr/>
                        </wps:wsp>
                        <wps:wsp>
                          <wps:cNvPr id="266" name="Gerade Verbindung 266"/>
                          <wps:cNvCnPr/>
                          <wps:spPr>
                            <a:xfrm flipH="1" flipV="1">
                              <a:off x="1978451" y="2016565"/>
                              <a:ext cx="654435" cy="283433"/>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Gerade Verbindung 267"/>
                          <wps:cNvCnPr/>
                          <wps:spPr>
                            <a:xfrm flipH="1">
                              <a:off x="1984955" y="1597810"/>
                              <a:ext cx="630416" cy="390177"/>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Bogen 268"/>
                          <wps:cNvSpPr/>
                          <wps:spPr>
                            <a:xfrm>
                              <a:off x="2254695" y="1350035"/>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9" name="Bogen 269"/>
                          <wps:cNvSpPr/>
                          <wps:spPr>
                            <a:xfrm>
                              <a:off x="2123126" y="1475383"/>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0" name="Bogen 270"/>
                          <wps:cNvSpPr/>
                          <wps:spPr>
                            <a:xfrm>
                              <a:off x="2275526" y="1715537"/>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1" name="Bogen 271"/>
                          <wps:cNvSpPr/>
                          <wps:spPr>
                            <a:xfrm>
                              <a:off x="2143957" y="1857191"/>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2" name="Rechteck 272"/>
                          <wps:cNvSpPr/>
                          <wps:spPr>
                            <a:xfrm>
                              <a:off x="2766686" y="473890"/>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73" name="Gerade Verbindung mit Pfeil 273"/>
                          <wps:cNvCnPr/>
                          <wps:spPr>
                            <a:xfrm>
                              <a:off x="1800200" y="1582942"/>
                              <a:ext cx="0" cy="452269"/>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74" name="Textfeld 93"/>
                          <wps:cNvSpPr txBox="1"/>
                          <wps:spPr>
                            <a:xfrm>
                              <a:off x="1315763" y="1588412"/>
                              <a:ext cx="199280" cy="189098"/>
                            </a:xfrm>
                            <a:prstGeom prst="rect">
                              <a:avLst/>
                            </a:prstGeom>
                            <a:noFill/>
                          </wps:spPr>
                          <wps:txbx>
                            <w:txbxContent>
                              <w:p w:rsidR="00E34791" w:rsidRDefault="00E34791"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1"/>
                                        <w:szCs w:val="21"/>
                                      </w:rPr>
                                      <m:t>a</m:t>
                                    </m:r>
                                  </m:oMath>
                                </m:oMathPara>
                              </w:p>
                            </w:txbxContent>
                          </wps:txbx>
                          <wps:bodyPr wrap="square" rtlCol="0">
                            <a:noAutofit/>
                          </wps:bodyPr>
                        </wps:wsp>
                        <wps:wsp>
                          <wps:cNvPr id="275" name="Bogen 275"/>
                          <wps:cNvSpPr/>
                          <wps:spPr>
                            <a:xfrm rot="20830195">
                              <a:off x="913513" y="1046878"/>
                              <a:ext cx="748734" cy="121669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6" name="Bogen 276"/>
                          <wps:cNvSpPr/>
                          <wps:spPr>
                            <a:xfrm rot="20830195">
                              <a:off x="563204" y="1370033"/>
                              <a:ext cx="527622" cy="857385"/>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7" name="Bogen 277"/>
                          <wps:cNvSpPr/>
                          <wps:spPr>
                            <a:xfrm rot="769805" flipV="1">
                              <a:off x="860451" y="1426219"/>
                              <a:ext cx="748098" cy="1215659"/>
                            </a:xfrm>
                            <a:prstGeom prst="arc">
                              <a:avLst>
                                <a:gd name="adj1" fmla="val 16200000"/>
                                <a:gd name="adj2" fmla="val 20256200"/>
                              </a:avLst>
                            </a:prstGeom>
                          </wps:spPr>
                          <wps:style>
                            <a:lnRef idx="1">
                              <a:schemeClr val="dk1"/>
                            </a:lnRef>
                            <a:fillRef idx="0">
                              <a:schemeClr val="dk1"/>
                            </a:fillRef>
                            <a:effectRef idx="0">
                              <a:schemeClr val="dk1"/>
                            </a:effectRef>
                            <a:fontRef idx="minor">
                              <a:schemeClr val="tx1"/>
                            </a:fontRef>
                          </wps:style>
                          <wps:bodyPr rtlCol="0" anchor="ctr"/>
                        </wps:wsp>
                        <wps:wsp>
                          <wps:cNvPr id="278" name="Bogen 278"/>
                          <wps:cNvSpPr/>
                          <wps:spPr>
                            <a:xfrm rot="769805" flipV="1">
                              <a:off x="597682" y="1533001"/>
                              <a:ext cx="509737" cy="934928"/>
                            </a:xfrm>
                            <a:prstGeom prst="arc">
                              <a:avLst>
                                <a:gd name="adj1" fmla="val 16200000"/>
                                <a:gd name="adj2" fmla="val 19289860"/>
                              </a:avLst>
                            </a:prstGeom>
                          </wps:spPr>
                          <wps:style>
                            <a:lnRef idx="1">
                              <a:schemeClr val="dk1"/>
                            </a:lnRef>
                            <a:fillRef idx="0">
                              <a:schemeClr val="dk1"/>
                            </a:fillRef>
                            <a:effectRef idx="0">
                              <a:schemeClr val="dk1"/>
                            </a:effectRef>
                            <a:fontRef idx="minor">
                              <a:schemeClr val="tx1"/>
                            </a:fontRef>
                          </wps:style>
                          <wps:bodyPr rtlCol="0" anchor="ctr"/>
                        </wps:wsp>
                        <wps:wsp>
                          <wps:cNvPr id="279" name="Bogen 279"/>
                          <wps:cNvSpPr/>
                          <wps:spPr>
                            <a:xfrm rot="769805" flipV="1">
                              <a:off x="860451" y="1426219"/>
                              <a:ext cx="748098" cy="1215659"/>
                            </a:xfrm>
                            <a:prstGeom prst="arc">
                              <a:avLst>
                                <a:gd name="adj1" fmla="val 20071303"/>
                                <a:gd name="adj2" fmla="val 4955131"/>
                              </a:avLst>
                            </a:prstGeom>
                            <a:ln>
                              <a:prstDash val="dash"/>
                            </a:ln>
                          </wps:spPr>
                          <wps:style>
                            <a:lnRef idx="1">
                              <a:schemeClr val="dk1"/>
                            </a:lnRef>
                            <a:fillRef idx="0">
                              <a:schemeClr val="dk1"/>
                            </a:fillRef>
                            <a:effectRef idx="0">
                              <a:schemeClr val="dk1"/>
                            </a:effectRef>
                            <a:fontRef idx="minor">
                              <a:schemeClr val="tx1"/>
                            </a:fontRef>
                          </wps:style>
                          <wps:bodyPr rtlCol="0" anchor="ctr"/>
                        </wps:wsp>
                        <wps:wsp>
                          <wps:cNvPr id="280" name="Bogen 280"/>
                          <wps:cNvSpPr/>
                          <wps:spPr>
                            <a:xfrm rot="769805" flipV="1">
                              <a:off x="597682" y="1533001"/>
                              <a:ext cx="509737" cy="934928"/>
                            </a:xfrm>
                            <a:prstGeom prst="arc">
                              <a:avLst>
                                <a:gd name="adj1" fmla="val 19232760"/>
                                <a:gd name="adj2" fmla="val 4827788"/>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s:wsp>
                        <wps:cNvPr id="281" name="Textfeld 103"/>
                        <wps:cNvSpPr txBox="1"/>
                        <wps:spPr>
                          <a:xfrm>
                            <a:off x="1840777" y="0"/>
                            <a:ext cx="544830" cy="254000"/>
                          </a:xfrm>
                          <a:prstGeom prst="rect">
                            <a:avLst/>
                          </a:prstGeom>
                          <a:noFill/>
                        </wps:spPr>
                        <wps:txbx>
                          <w:txbxContent>
                            <w:p w:rsidR="00E34791" w:rsidRDefault="00E34791" w:rsidP="00566009">
                              <w:pPr>
                                <w:pStyle w:val="StandardWeb"/>
                                <w:spacing w:before="0" w:beforeAutospacing="0" w:after="0" w:afterAutospacing="0"/>
                              </w:pPr>
                              <w:r>
                                <w:rPr>
                                  <w:rFonts w:asciiTheme="minorHAnsi" w:hAnsi="Calibri" w:cstheme="minorBidi"/>
                                  <w:color w:val="000000" w:themeColor="text1"/>
                                  <w:kern w:val="24"/>
                                  <w:sz w:val="21"/>
                                  <w:szCs w:val="21"/>
                                </w:rPr>
                                <w:t>Objekt</w:t>
                              </w:r>
                            </w:p>
                          </w:txbxContent>
                        </wps:txbx>
                        <wps:bodyPr wrap="square" rtlCol="0">
                          <a:noAutofit/>
                        </wps:bodyPr>
                      </wps:wsp>
                      <wps:wsp>
                        <wps:cNvPr id="282" name="Gerade Verbindung mit Pfeil 282"/>
                        <wps:cNvCnPr/>
                        <wps:spPr bwMode="auto">
                          <a:xfrm flipV="1">
                            <a:off x="2599575" y="1144050"/>
                            <a:ext cx="766131" cy="449494"/>
                          </a:xfrm>
                          <a:prstGeom prst="straightConnector1">
                            <a:avLst/>
                          </a:prstGeom>
                          <a:ln>
                            <a:headEnd/>
                            <a:tailEnd type="arrow"/>
                          </a:ln>
                        </wps:spPr>
                        <wps:style>
                          <a:lnRef idx="1">
                            <a:schemeClr val="dk1"/>
                          </a:lnRef>
                          <a:fillRef idx="0">
                            <a:schemeClr val="dk1"/>
                          </a:fillRef>
                          <a:effectRef idx="0">
                            <a:schemeClr val="dk1"/>
                          </a:effectRef>
                          <a:fontRef idx="minor">
                            <a:schemeClr val="tx1"/>
                          </a:fontRef>
                        </wps:style>
                        <wps:bodyPr/>
                      </wps:wsp>
                      <wps:wsp>
                        <wps:cNvPr id="283" name="Textfeld 4"/>
                        <wps:cNvSpPr txBox="1"/>
                        <wps:spPr>
                          <a:xfrm rot="19860299">
                            <a:off x="2772820" y="968025"/>
                            <a:ext cx="396875" cy="247650"/>
                          </a:xfrm>
                          <a:prstGeom prst="rect">
                            <a:avLst/>
                          </a:prstGeom>
                          <a:noFill/>
                        </wps:spPr>
                        <wps:txbx>
                          <w:txbxContent>
                            <w:p w:rsidR="00E34791" w:rsidRDefault="00E34791" w:rsidP="00566009">
                              <w:pPr>
                                <w:pStyle w:val="StandardWeb"/>
                                <w:spacing w:before="0" w:beforeAutospacing="0" w:after="0" w:afterAutospacing="0"/>
                              </w:pPr>
                              <m:oMathPara>
                                <m:oMathParaPr>
                                  <m:jc m:val="centerGroup"/>
                                </m:oMathParaPr>
                                <m:oMath>
                                  <m:sSub>
                                    <m:sSubPr>
                                      <m:ctrlPr>
                                        <w:ins w:id="45" w:author="Benedict Diederich" w:date="2018-10-02T10:59:00Z">
                                          <w:rPr>
                                            <w:rFonts w:ascii="Cambria Math" w:hAnsi="Cambria Math" w:cstheme="minorBidi"/>
                                            <w:i/>
                                            <w:iCs/>
                                            <w:color w:val="000000" w:themeColor="text1"/>
                                            <w:kern w:val="24"/>
                                            <w:sz w:val="21"/>
                                            <w:szCs w:val="21"/>
                                          </w:rPr>
                                        </w:ins>
                                      </m:ctrlPr>
                                    </m:sSubPr>
                                    <m:e>
                                      <m:r>
                                        <w:rPr>
                                          <w:rFonts w:ascii="Cambria Math" w:hAnsi="Cambria Math" w:cstheme="minorBidi"/>
                                          <w:color w:val="000000" w:themeColor="text1"/>
                                          <w:kern w:val="24"/>
                                          <w:sz w:val="21"/>
                                          <w:szCs w:val="21"/>
                                        </w:rPr>
                                        <m:t>l</m:t>
                                      </m:r>
                                    </m:e>
                                    <m:sub>
                                      <m:r>
                                        <w:rPr>
                                          <w:rFonts w:ascii="Cambria Math" w:hAnsi="Cambria Math" w:cstheme="minorBidi"/>
                                          <w:color w:val="000000" w:themeColor="text1"/>
                                          <w:kern w:val="24"/>
                                          <w:sz w:val="21"/>
                                          <w:szCs w:val="21"/>
                                        </w:rPr>
                                        <m:t>coh</m:t>
                                      </m:r>
                                    </m:sub>
                                  </m:sSub>
                                </m:oMath>
                              </m:oMathPara>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7BD98AF" id="_x0000_s1068" style="position:absolute;margin-left:1.45pt;margin-top:26.1pt;width:129.3pt;height:140.85pt;z-index:251679744;mso-width-relative:margin;mso-height-relative:margin" coordsize="37331,406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">
                <v:shape id="Textfeld 73" o:spid="_x0000_s1069" type="#_x0000_t202" style="position:absolute;left:31832;top:263;width:5499;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" filled="f" stroked="f">
                  <v:textbox>
                    <w:txbxContent>
                      <w:p w:rsidR="00E34791" w:rsidRDefault="00E34791" w:rsidP="00566009">
                        <w:pPr>
                          <w:pStyle w:val="StandardWeb"/>
                          <w:spacing w:before="0" w:beforeAutospacing="0" w:after="0" w:afterAutospacing="0"/>
                        </w:pPr>
                        <w:r>
                          <w:rPr>
                            <w:rFonts w:asciiTheme="minorHAnsi" w:hAnsi="Calibri" w:cstheme="minorBidi"/>
                            <w:color w:val="000000" w:themeColor="text1"/>
                            <w:kern w:val="24"/>
                            <w:sz w:val="21"/>
                            <w:szCs w:val="21"/>
                          </w:rPr>
                          <w:t>Sensor</w:t>
                        </w:r>
                      </w:p>
                    </w:txbxContent>
                  </v:textbox>
                </v:shape>
                <v:group id="Gruppieren 249" o:spid="_x0000_s1070" style="position:absolute;top:4456;width:37086;height:36205" coordorigin=",4456" coordsize="28317,27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shape id="Flussdiagramm: Oder 38" o:spid="_x0000_s1071" type="#_x0000_t124" style="position:absolute;top:17418;width:4320;height:4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" fillcolor="yellow" strokecolor="#1f3763 [1604]" strokeweight="1pt">
                    <v:stroke joinstyle="miter"/>
                  </v:shape>
                  <v:shape id="Bogen 251" o:spid="_x0000_s1072" style="position:absolute;left:12394;top:7477;width:9485;height:15414;rotation:-840832fd;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" path="m474255,nsc733338,,944474,337864,948454,758824v3839,405949,-186791,747117,-435816,779976l474255,770664,474255,xem474255,nfc733338,,944474,337864,948454,758824v3839,405949,-186791,747117,-435816,779976e" filled="f" strokecolor="black [3200]" strokeweight=".5pt">
                    <v:stroke joinstyle="miter"/>
                    <v:path arrowok="t" o:connecttype="custom" o:connectlocs="474255,0;948454,758824;512638,1538800" o:connectangles="0,0,0"/>
                  </v:shape>
                  <v:shape id="Bogen 252" o:spid="_x0000_s1073" style="position:absolute;left:12394;top:13238;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" path="m474255,nsc691051,,880247,238893,933809,580266v31715,202136,11649,416530,-55613,594204l474255,770664,474255,xem474255,nfc691051,,880247,238893,933809,580266v31715,202136,11649,416530,-55613,594204e" filled="f" strokecolor="black [3200]" strokeweight=".5pt">
                    <v:stroke joinstyle="miter"/>
                    <v:path arrowok="t" o:connecttype="custom" o:connectlocs="474255,0;933809,580266;878196,1174470" o:connectangles="0,0,0"/>
                  </v:shape>
                  <v:line id="Gerade Verbindung 253" o:spid="_x0000_s1074" style="position:absolute;flip:x;visibility:visible;mso-wrap-style:square" from="2160,7670" to="15425,174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" strokecolor="black [3200]" strokeweight=".5pt">
                    <v:stroke joinstyle="miter"/>
                  </v:line>
                  <v:line id="Gerade Verbindung 254" o:spid="_x0000_s1075" style="position:absolute;flip:x y;visibility:visible;mso-wrap-style:square" from="2338,21738" to="19216,22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" strokecolor="black [3200]" strokeweight=".5pt">
                    <v:stroke joinstyle="miter"/>
                  </v:line>
                  <v:line id="Gerade Verbindung 255" o:spid="_x0000_s1076" style="position:absolute;flip:x y;visibility:visible;mso-wrap-style:square" from="2178,21738" to="15425,284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" strokecolor="black [3200]" strokeweight=".5pt">
                    <v:stroke joinstyle="miter"/>
                  </v:line>
                  <v:line id="Gerade Verbindung 256" o:spid="_x0000_s1077" style="position:absolute;flip:y;visibility:visible;mso-wrap-style:square" from="2160,13460" to="18908,174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" strokecolor="black [3213]" strokeweight=".5pt">
                    <v:stroke dashstyle="dash" joinstyle="miter"/>
                  </v:line>
                  <v:shape id="Bogen 257" o:spid="_x0000_s1078" style="position:absolute;left:12335;top:13238;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" path="m890771,1139192nsc809821,1380785,655763,1533945,486537,1541069l474255,770664r416516,368528xem890771,1139192nfc809821,1380785,655763,1533945,486537,1541069e" filled="f" strokecolor="black [3200]" strokeweight=".5pt">
                    <v:stroke dashstyle="dash" joinstyle="miter"/>
                    <v:path arrowok="t" o:connecttype="custom" o:connectlocs="890771,1139192;486537,1541069" o:connectangles="0,0"/>
                  </v:shape>
                  <v:group id="Gruppieren 258" o:spid="_x0000_s1079" style="position:absolute;left:19327;top:4456;width:457;height:27363" coordorigin="19327,4456" coordsize="457,27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">
                    <v:rect id="Rechteck 259" o:spid="_x0000_s1080" style="position:absolute;left:19327;top:4456;width:457;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" fillcolor="#555 [2160]" strokecolor="black [3200]" strokeweight=".5pt">
                      <v:fill color2="#313131 [2608]" rotate="t" colors="0 #9b9b9b;.5 #8e8e8e;1 #797979" focus="100%" type="gradient">
                        <o:fill v:ext="view" type="gradientUnscaled"/>
                      </v:fill>
                    </v:rect>
                    <v:rect id="Rechteck 260" o:spid="_x0000_s1081" style="position:absolute;left:19327;top:15749;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" fillcolor="black [3200]" strokecolor="black [1600]" strokeweight="1pt"/>
                    <v:rect id="Rechteck 261" o:spid="_x0000_s1082" style="position:absolute;left:19327;top:19807;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" fillcolor="black [3200]" strokecolor="black [1600]" strokeweight="1pt"/>
                  </v:group>
                  <v:shape id="Bogen 262" o:spid="_x0000_s1083" style="position:absolute;left:23860;top:12545;width:4329;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shape id="Bogen 263" o:spid="_x0000_s1084" style="position:absolute;left:23989;top:15978;width:4328;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line id="Gerade Verbindung 264" o:spid="_x0000_s1085" style="position:absolute;flip:x;visibility:visible;mso-wrap-style:square" from="19784,12545" to="26025,158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" strokecolor="black [3200]" strokeweight=".5pt">
                    <v:stroke joinstyle="miter"/>
                  </v:line>
                  <v:line id="Gerade Verbindung 265" o:spid="_x0000_s1086" style="position:absolute;visibility:visible;mso-wrap-style:square" from="19784,16296" to="26200,195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" strokecolor="black [3200]" strokeweight=".5pt">
                    <v:stroke joinstyle="miter"/>
                  </v:line>
                  <v:line id="Gerade Verbindung 266" o:spid="_x0000_s1087" style="position:absolute;flip:x y;visibility:visible;mso-wrap-style:square" from="19784,20165" to="26328,229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" strokecolor="black [3200]" strokeweight=".5pt">
                    <v:stroke joinstyle="miter"/>
                  </v:line>
                  <v:line id="Gerade Verbindung 267" o:spid="_x0000_s1088" style="position:absolute;flip:x;visibility:visible;mso-wrap-style:square" from="19849,15978" to="26153,198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" strokecolor="black [3200]" strokeweight=".5pt">
                    <v:stroke joinstyle="miter"/>
                  </v:line>
                  <v:shape id="Bogen 268" o:spid="_x0000_s1089" style="position:absolute;left:22546;top:13500;width:3153;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69" o:spid="_x0000_s1090" style="position:absolute;left:21231;top:14753;width:1673;height:2720;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shape id="Bogen 270" o:spid="_x0000_s1091" style="position:absolute;left:22755;top:17155;width:3152;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71" o:spid="_x0000_s1092" style="position:absolute;left:21439;top:18571;width:1674;height:2720;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rect id="Rechteck 272" o:spid="_x0000_s1093" style="position:absolute;left:27666;top:4738;width:458;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" fillcolor="#555 [2160]" strokecolor="black [3200]" strokeweight=".5pt">
                    <v:fill color2="#313131 [2608]" rotate="t" colors="0 #9b9b9b;.5 #8e8e8e;1 #797979" focus="100%" type="gradient">
                      <o:fill v:ext="view" type="gradientUnscaled"/>
                    </v:fill>
                  </v:rect>
                  <v:shape id="Gerade Verbindung mit Pfeil 273" o:spid="_x0000_s1094" type="#_x0000_t32" style="position:absolute;left:18002;top:15829;width:0;height:452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" strokecolor="black [3200]" strokeweight="1pt">
                    <v:stroke startarrow="open" endarrow="open" joinstyle="miter"/>
                  </v:shape>
                  <v:shape id="Textfeld 93" o:spid="_x0000_s1095" type="#_x0000_t202" style="position:absolute;left:13157;top:15884;width:1993;height:18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" filled="f" stroked="f">
                    <v:textbox>
                      <w:txbxContent>
                        <w:p w:rsidR="00E34791" w:rsidRDefault="00E34791"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1"/>
                                  <w:szCs w:val="21"/>
                                </w:rPr>
                                <m:t>a</m:t>
                              </m:r>
                            </m:oMath>
                          </m:oMathPara>
                        </w:p>
                      </w:txbxContent>
                    </v:textbox>
                  </v:shape>
                  <v:shape id="Bogen 275" o:spid="_x0000_s1096" style="position:absolute;left:9135;top:10468;width:7487;height:12167;rotation:-840832fd;visibility:visible;mso-wrap-style:square;v-text-anchor:middle" coordsize="748734,1216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" path="m374367,nsc578881,,745548,266703,748690,599000v3030,320448,-147449,589759,-344024,615697l374367,608346,374367,xem374367,nfc578881,,745548,266703,748690,599000v3030,320448,-147449,589759,-344024,615697e" filled="f" strokecolor="black [3200]" strokeweight=".5pt">
                    <v:stroke joinstyle="miter"/>
                    <v:path arrowok="t" o:connecttype="custom" o:connectlocs="374367,0;748690,599000;404666,1214697" o:connectangles="0,0,0"/>
                  </v:shape>
                  <v:shape id="Bogen 276" o:spid="_x0000_s1097" style="position:absolute;left:5632;top:13700;width:5276;height:8574;rotation:-840832fd;visibility:visible;mso-wrap-style:square;v-text-anchor:middle" coordsize="527622,857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" path="m263811,nsc407929,,525377,187942,527591,422107,529726,647922,423686,837702,285162,855980l263811,428693,263811,xem263811,nfc407929,,525377,187942,527591,422107,529726,647922,423686,837702,285162,855980e" filled="f" strokecolor="black [3200]" strokeweight=".5pt">
                    <v:stroke joinstyle="miter"/>
                    <v:path arrowok="t" o:connecttype="custom" o:connectlocs="263811,0;527591,422107;285162,855980" o:connectangles="0,0,0"/>
                  </v:shape>
                  <v:shape id="Bogen 277" o:spid="_x0000_s1098" style="position:absolute;left:8604;top:14262;width:7481;height:12156;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" path="m374049,nsc545216,,694544,188802,736621,458413l374049,607830,374049,xem374049,nfc545216,,694544,188802,736621,458413e" filled="f" strokecolor="black [3200]" strokeweight=".5pt">
                    <v:stroke joinstyle="miter"/>
                    <v:path arrowok="t" o:connecttype="custom" o:connectlocs="374049,0;736621,458413" o:connectangles="0,0"/>
                  </v:shape>
                  <v:shape id="Bogen 278" o:spid="_x0000_s1099" style="position:absolute;left:5976;top:15330;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" path="m254868,nsc356421,,448283,110576,488691,281457l254869,467464v,-155821,-1,-311643,-1,-467464xem254868,nfc356421,,448283,110576,488691,281457e" filled="f" strokecolor="black [3200]" strokeweight=".5pt">
                    <v:stroke joinstyle="miter"/>
                    <v:path arrowok="t" o:connecttype="custom" o:connectlocs="254868,0;488691,281457" o:connectangles="0,0"/>
                  </v:shape>
                  <v:shape id="Bogen 279" o:spid="_x0000_s1100" style="position:absolute;left:8604;top:14262;width:7481;height:12156;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" path="m732984,436793nsc754495,555996,753013,683047,728739,800840v-42098,204285,-147595,357096,-277302,401668l374049,607830,732984,436793xem732984,436793nfc754495,555996,753013,683047,728739,800840v-42098,204285,-147595,357096,-277302,401668e" filled="f" strokecolor="black [3200]" strokeweight=".5pt">
                    <v:stroke dashstyle="dash" joinstyle="miter"/>
                    <v:path arrowok="t" o:connecttype="custom" o:connectlocs="732984,436793;728739,800840;451437,1202508" o:connectangles="0,0,0"/>
                  </v:shape>
                  <v:shape id="Bogen 280" o:spid="_x0000_s1101" style="position:absolute;left:5976;top:15330;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" path="m487401,276092nsc509243,365372,515258,464974,504599,560857,485978,728358,418993,863859,329922,914200l254869,467464,487401,276092xem487401,276092nfc509243,365372,515258,464974,504599,560857,485978,728358,418993,863859,329922,914200e" filled="f" strokecolor="black [3200]" strokeweight=".5pt">
                    <v:stroke dashstyle="dash" joinstyle="miter"/>
                    <v:path arrowok="t" o:connecttype="custom" o:connectlocs="487401,276092;504599,560857;329922,914200" o:connectangles="0,0,0"/>
                  </v:shape>
                </v:group>
                <v:shape id="Textfeld 103" o:spid="_x0000_s1102" type="#_x0000_t202" style="position:absolute;left:18407;width:5449;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" filled="f" stroked="f">
                  <v:textbox>
                    <w:txbxContent>
                      <w:p w:rsidR="00E34791" w:rsidRDefault="00E34791" w:rsidP="00566009">
                        <w:pPr>
                          <w:pStyle w:val="StandardWeb"/>
                          <w:spacing w:before="0" w:beforeAutospacing="0" w:after="0" w:afterAutospacing="0"/>
                        </w:pPr>
                        <w:r>
                          <w:rPr>
                            <w:rFonts w:asciiTheme="minorHAnsi" w:hAnsi="Calibri" w:cstheme="minorBidi"/>
                            <w:color w:val="000000" w:themeColor="text1"/>
                            <w:kern w:val="24"/>
                            <w:sz w:val="21"/>
                            <w:szCs w:val="21"/>
                          </w:rPr>
                          <w:t>Objekt</w:t>
                        </w:r>
                      </w:p>
                    </w:txbxContent>
                  </v:textbox>
                </v:shape>
                <v:shape id="Gerade Verbindung mit Pfeil 282" o:spid="_x0000_s1103" type="#_x0000_t32" style="position:absolute;left:25995;top:11440;width:7662;height:449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" strokecolor="black [3200]" strokeweight=".5pt">
                  <v:stroke endarrow="open" joinstyle="miter"/>
                </v:shape>
                <v:shape id="Textfeld 4" o:spid="_x0000_s1104" type="#_x0000_t202" style="position:absolute;left:27728;top:9680;width:3968;height:2476;rotation:-190021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" filled="f" stroked="f">
                  <v:textbox>
                    <w:txbxContent>
                      <w:p w:rsidR="00E34791" w:rsidRDefault="00E34791" w:rsidP="00566009">
                        <w:pPr>
                          <w:pStyle w:val="StandardWeb"/>
                          <w:spacing w:before="0" w:beforeAutospacing="0" w:after="0" w:afterAutospacing="0"/>
                        </w:pPr>
                        <m:oMathPara>
                          <m:oMathParaPr>
                            <m:jc m:val="centerGroup"/>
                          </m:oMathParaPr>
                          <m:oMath>
                            <m:sSub>
                              <m:sSubPr>
                                <m:ctrlPr>
                                  <w:ins w:id="46" w:author="Benedict Diederich" w:date="2018-10-02T10:59:00Z">
                                    <w:rPr>
                                      <w:rFonts w:ascii="Cambria Math" w:hAnsi="Cambria Math" w:cstheme="minorBidi"/>
                                      <w:i/>
                                      <w:iCs/>
                                      <w:color w:val="000000" w:themeColor="text1"/>
                                      <w:kern w:val="24"/>
                                      <w:sz w:val="21"/>
                                      <w:szCs w:val="21"/>
                                    </w:rPr>
                                  </w:ins>
                                </m:ctrlPr>
                              </m:sSubPr>
                              <m:e>
                                <m:r>
                                  <w:rPr>
                                    <w:rFonts w:ascii="Cambria Math" w:hAnsi="Cambria Math" w:cstheme="minorBidi"/>
                                    <w:color w:val="000000" w:themeColor="text1"/>
                                    <w:kern w:val="24"/>
                                    <w:sz w:val="21"/>
                                    <w:szCs w:val="21"/>
                                  </w:rPr>
                                  <m:t>l</m:t>
                                </m:r>
                              </m:e>
                              <m:sub>
                                <m:r>
                                  <w:rPr>
                                    <w:rFonts w:ascii="Cambria Math" w:hAnsi="Cambria Math" w:cstheme="minorBidi"/>
                                    <w:color w:val="000000" w:themeColor="text1"/>
                                    <w:kern w:val="24"/>
                                    <w:sz w:val="21"/>
                                    <w:szCs w:val="21"/>
                                  </w:rPr>
                                  <m:t>coh</m:t>
                                </m:r>
                              </m:sub>
                            </m:sSub>
                          </m:oMath>
                        </m:oMathPara>
                      </w:p>
                    </w:txbxContent>
                  </v:textbox>
                </v:shape>
              </v:group>
            </w:pict>
          </mc:Fallback>
        </mc:AlternateContent>
      </w:r>
      <w:r>
        <w:br w:type="page"/>
      </w:r>
    </w:p>
    <w:p w:rsidR="00566009" w:rsidRPr="0047045E" w:rsidRDefault="00566009" w:rsidP="00566009"/>
    <w:p w:rsidR="00566009" w:rsidRDefault="00566009" w:rsidP="00566009">
      <w:pPr>
        <w:pStyle w:val="berschrift3"/>
      </w:pPr>
      <w:r>
        <w:t>Zeitliche Kohärenz</w:t>
      </w:r>
    </w:p>
    <w:p w:rsidR="00566009" w:rsidRDefault="00566009" w:rsidP="00566009">
      <w:pPr>
        <w:pStyle w:val="Listenabsatz"/>
        <w:numPr>
          <w:ilvl w:val="0"/>
          <w:numId w:val="9"/>
        </w:numPr>
      </w:pPr>
      <w:r>
        <w:t>Michelson Interefereometer</w:t>
      </w:r>
    </w:p>
    <w:p w:rsidR="00566009" w:rsidRPr="00D31D42" w:rsidRDefault="00566009" w:rsidP="00566009">
      <w:pPr>
        <w:pStyle w:val="Listenabsatz"/>
        <w:numPr>
          <w:ilvl w:val="0"/>
          <w:numId w:val="9"/>
        </w:numPr>
      </w:pPr>
      <w:r>
        <w:t xml:space="preserve">Interferenz bei unterschiedlicher optischer Weglänge </w:t>
      </w:r>
    </w:p>
    <w:p w:rsidR="00566009" w:rsidRPr="00566009" w:rsidRDefault="00566009" w:rsidP="00566009">
      <w:pPr>
        <w:rPr>
          <w:lang w:eastAsia="de-DE"/>
        </w:rPr>
      </w:pPr>
    </w:p>
    <w:p w:rsidR="00B244DB" w:rsidRDefault="00B244DB" w:rsidP="00B244DB">
      <w:pPr>
        <w:pStyle w:val="berschrift2"/>
        <w:rPr>
          <w:lang w:eastAsia="de-DE"/>
        </w:rPr>
      </w:pPr>
      <w:bookmarkStart w:id="47" w:name="_Toc519951717"/>
      <w:r>
        <w:rPr>
          <w:lang w:eastAsia="de-DE"/>
        </w:rPr>
        <w:t>Holographie</w:t>
      </w:r>
      <w:bookmarkEnd w:id="47"/>
      <w:r>
        <w:rPr>
          <w:lang w:eastAsia="de-DE"/>
        </w:rPr>
        <w:t xml:space="preserve"> </w:t>
      </w:r>
    </w:p>
    <w:p w:rsidR="00B244DB" w:rsidRDefault="00B244DB" w:rsidP="00B244DB">
      <w:pPr>
        <w:pStyle w:val="Listenabsatz"/>
        <w:numPr>
          <w:ilvl w:val="0"/>
          <w:numId w:val="9"/>
        </w:numPr>
        <w:rPr>
          <w:lang w:eastAsia="de-DE"/>
        </w:rPr>
      </w:pPr>
      <w:r>
        <w:rPr>
          <w:lang w:eastAsia="de-DE"/>
        </w:rPr>
        <w:t xml:space="preserve">Grundlagen der Holographie </w:t>
      </w:r>
    </w:p>
    <w:p w:rsidR="00B244DB" w:rsidRDefault="00B244DB" w:rsidP="00B244DB">
      <w:pPr>
        <w:pStyle w:val="Listenabsatz"/>
        <w:numPr>
          <w:ilvl w:val="0"/>
          <w:numId w:val="9"/>
        </w:numPr>
        <w:rPr>
          <w:lang w:eastAsia="de-DE"/>
        </w:rPr>
      </w:pPr>
      <w:r>
        <w:rPr>
          <w:lang w:eastAsia="de-DE"/>
        </w:rPr>
        <w:t xml:space="preserve">Vorelsung Altmeyer </w:t>
      </w:r>
    </w:p>
    <w:p w:rsidR="00B244DB" w:rsidRDefault="00B244DB" w:rsidP="00B244DB">
      <w:pPr>
        <w:pStyle w:val="Listenabsatz"/>
        <w:numPr>
          <w:ilvl w:val="0"/>
          <w:numId w:val="9"/>
        </w:numPr>
        <w:rPr>
          <w:lang w:eastAsia="de-DE"/>
        </w:rPr>
      </w:pPr>
      <w:r>
        <w:rPr>
          <w:lang w:eastAsia="de-DE"/>
        </w:rPr>
        <w:t>Interferenz von Licht festgehalten</w:t>
      </w:r>
    </w:p>
    <w:p w:rsidR="00650116" w:rsidRDefault="00650116" w:rsidP="00650116">
      <w:pPr>
        <w:pStyle w:val="KeinLeerraum"/>
        <w:numPr>
          <w:ilvl w:val="1"/>
          <w:numId w:val="9"/>
        </w:numPr>
      </w:pPr>
      <w:r w:rsidRPr="00650116">
        <w:t>Interferenz aus Objekt-/ Referenzwelle erzeugt “Inline-Hologram” auf Detektor</w:t>
      </w:r>
    </w:p>
    <w:p w:rsidR="00650116" w:rsidRPr="00650116" w:rsidRDefault="00650116" w:rsidP="00650116">
      <w:pPr>
        <w:pStyle w:val="KeinLeerraum"/>
        <w:numPr>
          <w:ilvl w:val="1"/>
          <w:numId w:val="9"/>
        </w:numPr>
      </w:pPr>
      <w:r w:rsidRPr="00650116">
        <w:t>Für Interferenz müssen Kohärenzbedingungen erfüllt sein:</w:t>
      </w:r>
    </w:p>
    <w:p w:rsidR="00650116" w:rsidRDefault="00650116" w:rsidP="00650116">
      <w:pPr>
        <w:pStyle w:val="KeinLeerraum"/>
        <w:numPr>
          <w:ilvl w:val="2"/>
          <w:numId w:val="9"/>
        </w:numPr>
      </w:pPr>
      <w:r w:rsidRPr="00650116">
        <w:t>Gleiche Phasenbeziehung, gleiche Wellenlänge, räumlich/zeitlich Kohärent,  etc.</w:t>
      </w:r>
    </w:p>
    <w:p w:rsidR="00B244DB" w:rsidRPr="00650116" w:rsidRDefault="00462929" w:rsidP="00B244DB">
      <w:pPr>
        <w:pStyle w:val="Listenabsatz"/>
        <w:numPr>
          <w:ilvl w:val="0"/>
          <w:numId w:val="9"/>
        </w:numPr>
        <w:rPr>
          <w:lang w:val="en-US" w:eastAsia="de-DE"/>
        </w:rPr>
      </w:pPr>
      <w:r w:rsidRPr="00650116">
        <w:rPr>
          <w:lang w:val="en-US" w:eastAsia="de-DE"/>
        </w:rPr>
        <w:t xml:space="preserve">On-Axis (Inline); Off-Axis </w:t>
      </w:r>
    </w:p>
    <w:p w:rsidR="00462929" w:rsidRDefault="00462929" w:rsidP="00B244DB">
      <w:pPr>
        <w:pStyle w:val="Listenabsatz"/>
        <w:numPr>
          <w:ilvl w:val="0"/>
          <w:numId w:val="9"/>
        </w:numPr>
        <w:rPr>
          <w:lang w:eastAsia="de-DE"/>
        </w:rPr>
      </w:pPr>
      <w:r>
        <w:rPr>
          <w:lang w:eastAsia="de-DE"/>
        </w:rPr>
        <w:t>Digitales Hologramm</w:t>
      </w:r>
    </w:p>
    <w:p w:rsidR="00462929" w:rsidRDefault="00462929" w:rsidP="00462929">
      <w:pPr>
        <w:pStyle w:val="Listenabsatz"/>
        <w:numPr>
          <w:ilvl w:val="1"/>
          <w:numId w:val="9"/>
        </w:numPr>
        <w:rPr>
          <w:lang w:eastAsia="de-DE"/>
        </w:rPr>
      </w:pPr>
      <w:r>
        <w:rPr>
          <w:lang w:eastAsia="de-DE"/>
        </w:rPr>
        <w:t>Intensität gemessen, rekonstruieren?</w:t>
      </w:r>
    </w:p>
    <w:p w:rsidR="00462929" w:rsidRDefault="00462929" w:rsidP="00462929">
      <w:pPr>
        <w:pStyle w:val="Listenabsatz"/>
        <w:numPr>
          <w:ilvl w:val="1"/>
          <w:numId w:val="9"/>
        </w:numPr>
        <w:rPr>
          <w:lang w:eastAsia="de-DE"/>
        </w:rPr>
      </w:pPr>
      <w:r>
        <w:rPr>
          <w:lang w:eastAsia="de-DE"/>
        </w:rPr>
        <w:t>Numerische Wellenpropagation</w:t>
      </w:r>
    </w:p>
    <w:p w:rsidR="00462929" w:rsidRDefault="00462929" w:rsidP="00462929">
      <w:pPr>
        <w:pStyle w:val="Listenabsatz"/>
        <w:numPr>
          <w:ilvl w:val="1"/>
          <w:numId w:val="9"/>
        </w:numPr>
        <w:rPr>
          <w:lang w:eastAsia="de-DE"/>
        </w:rPr>
      </w:pPr>
      <w:r>
        <w:rPr>
          <w:lang w:eastAsia="de-DE"/>
        </w:rPr>
        <w:t xml:space="preserve">Very Basic Fourier Transform </w:t>
      </w:r>
    </w:p>
    <w:p w:rsidR="00462929" w:rsidRDefault="00462929" w:rsidP="00462929">
      <w:pPr>
        <w:pStyle w:val="Listenabsatz"/>
        <w:numPr>
          <w:ilvl w:val="1"/>
          <w:numId w:val="9"/>
        </w:numPr>
        <w:rPr>
          <w:lang w:eastAsia="de-DE"/>
        </w:rPr>
      </w:pPr>
      <w:r>
        <w:rPr>
          <w:lang w:eastAsia="de-DE"/>
        </w:rPr>
        <w:t xml:space="preserve">Example – Cellphone Filter App </w:t>
      </w:r>
    </w:p>
    <w:p w:rsidR="00462929" w:rsidRDefault="00462929" w:rsidP="00462929">
      <w:pPr>
        <w:pStyle w:val="Listenabsatz"/>
        <w:numPr>
          <w:ilvl w:val="1"/>
          <w:numId w:val="9"/>
        </w:numPr>
        <w:rPr>
          <w:lang w:eastAsia="de-DE"/>
        </w:rPr>
      </w:pPr>
      <w:r>
        <w:rPr>
          <w:lang w:eastAsia="de-DE"/>
        </w:rPr>
        <w:t xml:space="preserve">Backpropagation </w:t>
      </w:r>
    </w:p>
    <w:p w:rsidR="00C67992" w:rsidRDefault="00462929" w:rsidP="00C67992">
      <w:pPr>
        <w:pStyle w:val="Listenabsatz"/>
        <w:numPr>
          <w:ilvl w:val="1"/>
          <w:numId w:val="9"/>
        </w:numPr>
        <w:rPr>
          <w:lang w:eastAsia="de-DE"/>
        </w:rPr>
      </w:pPr>
      <w:r>
        <w:rPr>
          <w:lang w:eastAsia="de-DE"/>
        </w:rPr>
        <w:t>Problem: Pseudoscopic Image</w:t>
      </w:r>
    </w:p>
    <w:p w:rsidR="00C67992" w:rsidRPr="00C67992" w:rsidRDefault="00C67992" w:rsidP="00C67992">
      <w:pPr>
        <w:pStyle w:val="Listenabsatz"/>
        <w:numPr>
          <w:ilvl w:val="0"/>
          <w:numId w:val="9"/>
        </w:numPr>
        <w:rPr>
          <w:lang w:eastAsia="de-DE"/>
        </w:rPr>
      </w:pPr>
      <w:r>
        <w:rPr>
          <w:lang w:eastAsia="de-DE"/>
        </w:rPr>
        <w:t xml:space="preserve">Rekonstruktion von digitalen Hologrammen </w:t>
      </w:r>
      <w:r w:rsidRPr="00C67992">
        <w:rPr>
          <w:b/>
          <w:bCs/>
          <w:lang w:eastAsia="de-DE"/>
        </w:rPr>
        <w:t>„Angular Spectrum Method“ (ASM)</w:t>
      </w:r>
    </w:p>
    <w:p w:rsidR="00C67992" w:rsidRPr="00C67992" w:rsidRDefault="00C67992" w:rsidP="00C67992">
      <w:pPr>
        <w:pStyle w:val="Listenabsatz"/>
        <w:numPr>
          <w:ilvl w:val="1"/>
          <w:numId w:val="9"/>
        </w:numPr>
        <w:rPr>
          <w:lang w:eastAsia="de-DE"/>
        </w:rPr>
      </w:pPr>
      <w:r w:rsidRPr="00C67992">
        <w:rPr>
          <w:lang w:eastAsia="de-DE"/>
        </w:rPr>
        <w:t>Wellenpropagation durch Aufsummierung unendliche viele ebene Wellen</w:t>
      </w:r>
    </w:p>
    <w:p w:rsidR="00C67992" w:rsidRPr="00C67992" w:rsidRDefault="00C67992" w:rsidP="00C67992">
      <w:pPr>
        <w:pStyle w:val="Listenabsatz"/>
        <w:numPr>
          <w:ilvl w:val="1"/>
          <w:numId w:val="9"/>
        </w:numPr>
        <w:rPr>
          <w:lang w:eastAsia="de-DE"/>
        </w:rPr>
      </w:pPr>
      <w:r w:rsidRPr="00C67992">
        <w:rPr>
          <w:lang w:eastAsia="de-DE"/>
        </w:rPr>
        <w:t xml:space="preserve">Rekonstruktion durch </w:t>
      </w:r>
      <w:r w:rsidRPr="00C67992">
        <w:rPr>
          <w:b/>
          <w:bCs/>
          <w:lang w:eastAsia="de-DE"/>
        </w:rPr>
        <w:t>Rayleigh-Sommerfeld Näherung</w:t>
      </w:r>
      <w:r w:rsidRPr="00C67992">
        <w:rPr>
          <w:lang w:eastAsia="de-DE"/>
        </w:rPr>
        <w:t>:</w:t>
      </w:r>
    </w:p>
    <w:p w:rsidR="00C67992" w:rsidRPr="00C67992" w:rsidRDefault="00C67992" w:rsidP="00C67992">
      <w:pPr>
        <w:pStyle w:val="Listenabsatz"/>
        <w:numPr>
          <w:ilvl w:val="1"/>
          <w:numId w:val="9"/>
        </w:numPr>
        <w:rPr>
          <w:lang w:eastAsia="de-DE"/>
        </w:rPr>
      </w:pPr>
      <w:r w:rsidRPr="00C67992">
        <w:rPr>
          <w:lang w:eastAsia="de-DE"/>
        </w:rPr>
        <w:t>Algorithmus: Multiplikation des Hologramms im K-Raum mit Kugelwelle:</w:t>
      </w:r>
    </w:p>
    <w:p w:rsidR="00C67992" w:rsidRPr="00C67992" w:rsidRDefault="00E34791" w:rsidP="00C67992">
      <w:pPr>
        <w:pStyle w:val="Listenabsatz"/>
        <w:numPr>
          <w:ilvl w:val="1"/>
          <w:numId w:val="9"/>
        </w:numPr>
        <w:rPr>
          <w:lang w:eastAsia="de-DE"/>
        </w:rPr>
      </w:pPr>
      <m:oMath>
        <m:sSub>
          <m:sSubPr>
            <m:ctrlPr>
              <w:ins w:id="48" w:author="Benedict Diederich" w:date="2018-10-02T10:59:00Z">
                <w:rPr>
                  <w:rFonts w:ascii="Cambria Math" w:hAnsi="Cambria Math"/>
                  <w:i/>
                  <w:lang w:eastAsia="de-DE"/>
                </w:rPr>
              </w:ins>
            </m:ctrlPr>
          </m:sSubPr>
          <m:e>
            <m:r>
              <w:rPr>
                <w:rFonts w:ascii="Cambria Math" w:hAnsi="Cambria Math"/>
                <w:lang w:eastAsia="de-DE"/>
              </w:rPr>
              <m:t>H</m:t>
            </m:r>
          </m:e>
          <m:sub>
            <m:r>
              <w:rPr>
                <w:rFonts w:ascii="Cambria Math" w:hAnsi="Cambria Math"/>
                <w:lang w:eastAsia="de-DE"/>
              </w:rPr>
              <m:t>2</m:t>
            </m:r>
          </m:sub>
        </m:sSub>
        <m:d>
          <m:dPr>
            <m:ctrlPr>
              <w:ins w:id="49" w:author="Benedict Diederich" w:date="2018-10-02T10:59:00Z">
                <w:rPr>
                  <w:rFonts w:ascii="Cambria Math" w:hAnsi="Cambria Math"/>
                  <w:i/>
                  <w:lang w:eastAsia="de-DE"/>
                </w:rPr>
              </w:ins>
            </m:ctrlPr>
          </m:dPr>
          <m:e>
            <m:r>
              <w:rPr>
                <w:rFonts w:ascii="Cambria Math" w:hAnsi="Cambria Math"/>
                <w:lang w:eastAsia="de-DE"/>
              </w:rPr>
              <m:t>x,y</m:t>
            </m:r>
          </m:e>
        </m:d>
        <m:r>
          <w:rPr>
            <w:rFonts w:ascii="Cambria Math" w:hAnsi="Cambria Math"/>
            <w:lang w:eastAsia="de-DE"/>
          </w:rPr>
          <m:t>=</m:t>
        </m:r>
        <m:d>
          <m:dPr>
            <m:begChr m:val="{"/>
            <m:endChr m:val=""/>
            <m:ctrlPr>
              <w:ins w:id="50" w:author="Benedict Diederich" w:date="2018-10-02T10:59:00Z">
                <w:rPr>
                  <w:rFonts w:ascii="Cambria Math" w:hAnsi="Cambria Math"/>
                  <w:i/>
                  <w:lang w:eastAsia="de-DE"/>
                </w:rPr>
              </w:ins>
            </m:ctrlPr>
          </m:dPr>
          <m:e>
            <m:eqArr>
              <m:eqArrPr>
                <m:ctrlPr>
                  <w:ins w:id="51" w:author="Benedict Diederich" w:date="2018-10-02T10:59:00Z">
                    <w:rPr>
                      <w:rFonts w:ascii="Cambria Math" w:hAnsi="Cambria Math"/>
                      <w:i/>
                      <w:lang w:eastAsia="de-DE"/>
                    </w:rPr>
                  </w:ins>
                </m:ctrlPr>
              </m:eqArrPr>
              <m:e>
                <m:func>
                  <m:funcPr>
                    <m:ctrlPr>
                      <w:ins w:id="52" w:author="Benedict Diederich" w:date="2018-10-02T10:59:00Z">
                        <w:rPr>
                          <w:rFonts w:ascii="Cambria Math" w:hAnsi="Cambria Math"/>
                          <w:i/>
                          <w:lang w:eastAsia="de-DE"/>
                        </w:rPr>
                      </w:ins>
                    </m:ctrlPr>
                  </m:funcPr>
                  <m:fName>
                    <m:r>
                      <m:rPr>
                        <m:sty m:val="p"/>
                      </m:rPr>
                      <w:rPr>
                        <w:rFonts w:ascii="Cambria Math" w:hAnsi="Cambria Math"/>
                        <w:lang w:eastAsia="de-DE"/>
                      </w:rPr>
                      <m:t>exp</m:t>
                    </m:r>
                  </m:fName>
                  <m:e>
                    <m:d>
                      <m:dPr>
                        <m:ctrlPr>
                          <w:ins w:id="53" w:author="Benedict Diederich" w:date="2018-10-02T10:59:00Z">
                            <w:rPr>
                              <w:rFonts w:ascii="Cambria Math" w:hAnsi="Cambria Math"/>
                              <w:i/>
                              <w:lang w:eastAsia="de-DE"/>
                            </w:rPr>
                          </w:ins>
                        </m:ctrlPr>
                      </m:dPr>
                      <m:e>
                        <m:r>
                          <w:rPr>
                            <w:rFonts w:ascii="Cambria Math" w:hAnsi="Cambria Math"/>
                            <w:lang w:eastAsia="de-DE"/>
                          </w:rPr>
                          <m:t>j2πz</m:t>
                        </m:r>
                        <m:f>
                          <m:fPr>
                            <m:ctrlPr>
                              <w:ins w:id="54" w:author="Benedict Diederich" w:date="2018-10-02T10:59:00Z">
                                <w:rPr>
                                  <w:rFonts w:ascii="Cambria Math" w:hAnsi="Cambria Math"/>
                                  <w:i/>
                                  <w:lang w:eastAsia="de-DE"/>
                                </w:rPr>
                              </w:ins>
                            </m:ctrlPr>
                          </m:fPr>
                          <m:num>
                            <m:r>
                              <w:rPr>
                                <w:rFonts w:ascii="Cambria Math" w:hAnsi="Cambria Math"/>
                                <w:lang w:eastAsia="de-DE"/>
                              </w:rPr>
                              <m:t>n</m:t>
                            </m:r>
                          </m:num>
                          <m:den>
                            <m:r>
                              <w:rPr>
                                <w:rFonts w:ascii="Cambria Math" w:hAnsi="Cambria Math"/>
                                <w:lang w:eastAsia="de-DE"/>
                              </w:rPr>
                              <m:t>λ</m:t>
                            </m:r>
                          </m:den>
                        </m:f>
                      </m:e>
                    </m:d>
                  </m:e>
                </m:func>
                <m:rad>
                  <m:radPr>
                    <m:degHide m:val="1"/>
                    <m:ctrlPr>
                      <w:ins w:id="55" w:author="Benedict Diederich" w:date="2018-10-02T10:59:00Z">
                        <w:rPr>
                          <w:rFonts w:ascii="Cambria Math" w:hAnsi="Cambria Math"/>
                          <w:i/>
                          <w:lang w:eastAsia="de-DE"/>
                        </w:rPr>
                      </w:ins>
                    </m:ctrlPr>
                  </m:radPr>
                  <m:deg/>
                  <m:e>
                    <m:r>
                      <w:rPr>
                        <w:rFonts w:ascii="Cambria Math" w:hAnsi="Cambria Math"/>
                        <w:lang w:eastAsia="de-DE"/>
                      </w:rPr>
                      <m:t>1-</m:t>
                    </m:r>
                    <m:sSup>
                      <m:sSupPr>
                        <m:ctrlPr>
                          <w:ins w:id="56" w:author="Benedict Diederich" w:date="2018-10-02T10:59:00Z">
                            <w:rPr>
                              <w:rFonts w:ascii="Cambria Math" w:hAnsi="Cambria Math"/>
                              <w:i/>
                              <w:lang w:eastAsia="de-DE"/>
                            </w:rPr>
                          </w:ins>
                        </m:ctrlPr>
                      </m:sSupPr>
                      <m:e>
                        <m:d>
                          <m:dPr>
                            <m:ctrlPr>
                              <w:ins w:id="57" w:author="Benedict Diederich" w:date="2018-10-02T10:59:00Z">
                                <w:rPr>
                                  <w:rFonts w:ascii="Cambria Math" w:hAnsi="Cambria Math"/>
                                  <w:i/>
                                  <w:lang w:eastAsia="de-DE"/>
                                </w:rPr>
                              </w:ins>
                            </m:ctrlPr>
                          </m:dPr>
                          <m:e>
                            <m:f>
                              <m:fPr>
                                <m:ctrlPr>
                                  <w:ins w:id="58" w:author="Benedict Diederich" w:date="2018-10-02T10:59:00Z">
                                    <w:rPr>
                                      <w:rFonts w:ascii="Cambria Math" w:hAnsi="Cambria Math"/>
                                      <w:i/>
                                      <w:lang w:eastAsia="de-DE"/>
                                    </w:rPr>
                                  </w:ins>
                                </m:ctrlPr>
                              </m:fPr>
                              <m:num>
                                <m:r>
                                  <w:rPr>
                                    <w:rFonts w:ascii="Cambria Math" w:hAnsi="Cambria Math"/>
                                    <w:lang w:eastAsia="de-DE"/>
                                  </w:rPr>
                                  <m:t>λ</m:t>
                                </m:r>
                                <m:sSub>
                                  <m:sSubPr>
                                    <m:ctrlPr>
                                      <w:ins w:id="59" w:author="Benedict Diederich" w:date="2018-10-02T10:59:00Z">
                                        <w:rPr>
                                          <w:rFonts w:ascii="Cambria Math" w:hAnsi="Cambria Math"/>
                                          <w:i/>
                                          <w:lang w:eastAsia="de-DE"/>
                                        </w:rPr>
                                      </w:ins>
                                    </m:ctrlPr>
                                  </m:sSubPr>
                                  <m:e>
                                    <m:r>
                                      <w:rPr>
                                        <w:rFonts w:ascii="Cambria Math" w:hAnsi="Cambria Math"/>
                                        <w:lang w:eastAsia="de-DE"/>
                                      </w:rPr>
                                      <m:t>f</m:t>
                                    </m:r>
                                  </m:e>
                                  <m:sub>
                                    <m:r>
                                      <w:rPr>
                                        <w:rFonts w:ascii="Cambria Math" w:hAnsi="Cambria Math"/>
                                        <w:lang w:eastAsia="de-DE"/>
                                      </w:rPr>
                                      <m:t>x</m:t>
                                    </m:r>
                                  </m:sub>
                                </m:sSub>
                              </m:num>
                              <m:den>
                                <m:r>
                                  <w:rPr>
                                    <w:rFonts w:ascii="Cambria Math" w:hAnsi="Cambria Math"/>
                                    <w:lang w:eastAsia="de-DE"/>
                                  </w:rPr>
                                  <m:t>n</m:t>
                                </m:r>
                              </m:den>
                            </m:f>
                          </m:e>
                        </m:d>
                      </m:e>
                      <m:sup>
                        <m:r>
                          <w:rPr>
                            <w:rFonts w:ascii="Cambria Math" w:hAnsi="Cambria Math"/>
                            <w:lang w:eastAsia="de-DE"/>
                          </w:rPr>
                          <m:t>2</m:t>
                        </m:r>
                      </m:sup>
                    </m:sSup>
                    <m:r>
                      <w:rPr>
                        <w:rFonts w:ascii="Cambria Math" w:hAnsi="Cambria Math"/>
                        <w:lang w:eastAsia="de-DE"/>
                      </w:rPr>
                      <m:t>-</m:t>
                    </m:r>
                    <m:sSup>
                      <m:sSupPr>
                        <m:ctrlPr>
                          <w:ins w:id="60" w:author="Benedict Diederich" w:date="2018-10-02T10:59:00Z">
                            <w:rPr>
                              <w:rFonts w:ascii="Cambria Math" w:hAnsi="Cambria Math"/>
                              <w:i/>
                              <w:lang w:eastAsia="de-DE"/>
                            </w:rPr>
                          </w:ins>
                        </m:ctrlPr>
                      </m:sSupPr>
                      <m:e>
                        <m:d>
                          <m:dPr>
                            <m:ctrlPr>
                              <w:ins w:id="61" w:author="Benedict Diederich" w:date="2018-10-02T10:59:00Z">
                                <w:rPr>
                                  <w:rFonts w:ascii="Cambria Math" w:hAnsi="Cambria Math"/>
                                  <w:i/>
                                  <w:lang w:eastAsia="de-DE"/>
                                </w:rPr>
                              </w:ins>
                            </m:ctrlPr>
                          </m:dPr>
                          <m:e>
                            <m:f>
                              <m:fPr>
                                <m:ctrlPr>
                                  <w:ins w:id="62" w:author="Benedict Diederich" w:date="2018-10-02T10:59:00Z">
                                    <w:rPr>
                                      <w:rFonts w:ascii="Cambria Math" w:hAnsi="Cambria Math"/>
                                      <w:i/>
                                      <w:lang w:eastAsia="de-DE"/>
                                    </w:rPr>
                                  </w:ins>
                                </m:ctrlPr>
                              </m:fPr>
                              <m:num>
                                <m:r>
                                  <w:rPr>
                                    <w:rFonts w:ascii="Cambria Math" w:hAnsi="Cambria Math"/>
                                    <w:lang w:eastAsia="de-DE"/>
                                  </w:rPr>
                                  <m:t>λ</m:t>
                                </m:r>
                                <m:sSub>
                                  <m:sSubPr>
                                    <m:ctrlPr>
                                      <w:ins w:id="63" w:author="Benedict Diederich" w:date="2018-10-02T10:59:00Z">
                                        <w:rPr>
                                          <w:rFonts w:ascii="Cambria Math" w:hAnsi="Cambria Math"/>
                                          <w:i/>
                                          <w:lang w:eastAsia="de-DE"/>
                                        </w:rPr>
                                      </w:ins>
                                    </m:ctrlPr>
                                  </m:sSubPr>
                                  <m:e>
                                    <m:r>
                                      <w:rPr>
                                        <w:rFonts w:ascii="Cambria Math" w:hAnsi="Cambria Math"/>
                                        <w:lang w:eastAsia="de-DE"/>
                                      </w:rPr>
                                      <m:t>f</m:t>
                                    </m:r>
                                  </m:e>
                                  <m:sub>
                                    <m:r>
                                      <w:rPr>
                                        <w:rFonts w:ascii="Cambria Math" w:hAnsi="Cambria Math"/>
                                        <w:lang w:eastAsia="de-DE"/>
                                      </w:rPr>
                                      <m:t>x</m:t>
                                    </m:r>
                                  </m:sub>
                                </m:sSub>
                              </m:num>
                              <m:den>
                                <m:r>
                                  <w:rPr>
                                    <w:rFonts w:ascii="Cambria Math" w:hAnsi="Cambria Math"/>
                                    <w:lang w:eastAsia="de-DE"/>
                                  </w:rPr>
                                  <m:t>n</m:t>
                                </m:r>
                              </m:den>
                            </m:f>
                          </m:e>
                        </m:d>
                      </m:e>
                      <m:sup>
                        <m:r>
                          <w:rPr>
                            <w:rFonts w:ascii="Cambria Math" w:hAnsi="Cambria Math"/>
                            <w:lang w:eastAsia="de-DE"/>
                          </w:rPr>
                          <m:t>2</m:t>
                        </m:r>
                      </m:sup>
                    </m:sSup>
                  </m:e>
                </m:rad>
                <m:r>
                  <w:rPr>
                    <w:rFonts w:ascii="Cambria Math" w:hAnsi="Cambria Math"/>
                    <w:lang w:eastAsia="de-DE"/>
                  </w:rPr>
                  <m:t> für </m:t>
                </m:r>
                <m:rad>
                  <m:radPr>
                    <m:degHide m:val="1"/>
                    <m:ctrlPr>
                      <w:ins w:id="64" w:author="Benedict Diederich" w:date="2018-10-02T10:59:00Z">
                        <w:rPr>
                          <w:rFonts w:ascii="Cambria Math" w:hAnsi="Cambria Math"/>
                          <w:i/>
                          <w:lang w:eastAsia="de-DE"/>
                        </w:rPr>
                      </w:ins>
                    </m:ctrlPr>
                  </m:radPr>
                  <m:deg/>
                  <m:e>
                    <m:sSubSup>
                      <m:sSubSupPr>
                        <m:ctrlPr>
                          <w:ins w:id="65" w:author="Benedict Diederich" w:date="2018-10-02T10:59:00Z">
                            <w:rPr>
                              <w:rFonts w:ascii="Cambria Math" w:hAnsi="Cambria Math"/>
                              <w:i/>
                              <w:lang w:eastAsia="de-DE"/>
                            </w:rPr>
                          </w:ins>
                        </m:ctrlPr>
                      </m:sSubSupPr>
                      <m:e>
                        <m:r>
                          <w:rPr>
                            <w:rFonts w:ascii="Cambria Math" w:hAnsi="Cambria Math"/>
                            <w:lang w:eastAsia="de-DE"/>
                          </w:rPr>
                          <m:t>f</m:t>
                        </m:r>
                      </m:e>
                      <m:sub>
                        <m:r>
                          <w:rPr>
                            <w:rFonts w:ascii="Cambria Math" w:hAnsi="Cambria Math"/>
                            <w:lang w:eastAsia="de-DE"/>
                          </w:rPr>
                          <m:t>x</m:t>
                        </m:r>
                      </m:sub>
                      <m:sup>
                        <m:r>
                          <w:rPr>
                            <w:rFonts w:ascii="Cambria Math" w:hAnsi="Cambria Math"/>
                            <w:lang w:eastAsia="de-DE"/>
                          </w:rPr>
                          <m:t>2</m:t>
                        </m:r>
                      </m:sup>
                    </m:sSubSup>
                    <m:r>
                      <w:rPr>
                        <w:rFonts w:ascii="Cambria Math" w:hAnsi="Cambria Math"/>
                        <w:lang w:eastAsia="de-DE"/>
                      </w:rPr>
                      <m:t>+</m:t>
                    </m:r>
                    <m:sSubSup>
                      <m:sSubSupPr>
                        <m:ctrlPr>
                          <w:ins w:id="66" w:author="Benedict Diederich" w:date="2018-10-02T10:59:00Z">
                            <w:rPr>
                              <w:rFonts w:ascii="Cambria Math" w:hAnsi="Cambria Math"/>
                              <w:i/>
                              <w:lang w:eastAsia="de-DE"/>
                            </w:rPr>
                          </w:ins>
                        </m:ctrlPr>
                      </m:sSubSupPr>
                      <m:e>
                        <m:r>
                          <w:rPr>
                            <w:rFonts w:ascii="Cambria Math" w:hAnsi="Cambria Math"/>
                            <w:lang w:eastAsia="de-DE"/>
                          </w:rPr>
                          <m:t>f</m:t>
                        </m:r>
                      </m:e>
                      <m:sub>
                        <m:r>
                          <w:rPr>
                            <w:rFonts w:ascii="Cambria Math" w:hAnsi="Cambria Math"/>
                            <w:lang w:eastAsia="de-DE"/>
                          </w:rPr>
                          <m:t>y</m:t>
                        </m:r>
                      </m:sub>
                      <m:sup>
                        <m:r>
                          <w:rPr>
                            <w:rFonts w:ascii="Cambria Math" w:hAnsi="Cambria Math"/>
                            <w:lang w:eastAsia="de-DE"/>
                          </w:rPr>
                          <m:t>2</m:t>
                        </m:r>
                      </m:sup>
                    </m:sSubSup>
                  </m:e>
                </m:rad>
                <m:r>
                  <w:rPr>
                    <w:rFonts w:ascii="Cambria Math" w:hAnsi="Cambria Math"/>
                    <w:lang w:eastAsia="de-DE"/>
                  </w:rPr>
                  <m:t>&lt;</m:t>
                </m:r>
                <m:f>
                  <m:fPr>
                    <m:ctrlPr>
                      <w:ins w:id="67" w:author="Benedict Diederich" w:date="2018-10-02T10:59:00Z">
                        <w:rPr>
                          <w:rFonts w:ascii="Cambria Math" w:hAnsi="Cambria Math"/>
                          <w:i/>
                          <w:lang w:eastAsia="de-DE"/>
                        </w:rPr>
                      </w:ins>
                    </m:ctrlPr>
                  </m:fPr>
                  <m:num>
                    <m:r>
                      <w:rPr>
                        <w:rFonts w:ascii="Cambria Math" w:hAnsi="Cambria Math"/>
                        <w:lang w:eastAsia="de-DE"/>
                      </w:rPr>
                      <m:t>n</m:t>
                    </m:r>
                  </m:num>
                  <m:den>
                    <m:r>
                      <w:rPr>
                        <w:rFonts w:ascii="Cambria Math" w:hAnsi="Cambria Math"/>
                        <w:lang w:eastAsia="de-DE"/>
                      </w:rPr>
                      <m:t>λ</m:t>
                    </m:r>
                  </m:den>
                </m:f>
                <m:r>
                  <w:rPr>
                    <w:rFonts w:ascii="Cambria Math" w:hAnsi="Cambria Math"/>
                    <w:lang w:eastAsia="de-DE"/>
                  </w:rPr>
                  <m:t> </m:t>
                </m:r>
              </m:e>
              <m:e>
                <m:r>
                  <w:rPr>
                    <w:rFonts w:ascii="Cambria Math" w:hAnsi="Cambria Math"/>
                    <w:lang w:eastAsia="de-DE"/>
                  </w:rPr>
                  <m:t>0                                      sonst</m:t>
                </m:r>
              </m:e>
            </m:eqArr>
          </m:e>
        </m:d>
      </m:oMath>
    </w:p>
    <w:p w:rsidR="00C67992" w:rsidRPr="00C67992" w:rsidRDefault="00C67992" w:rsidP="00C67992">
      <w:pPr>
        <w:pStyle w:val="Listenabsatz"/>
        <w:numPr>
          <w:ilvl w:val="1"/>
          <w:numId w:val="9"/>
        </w:numPr>
        <w:rPr>
          <w:lang w:eastAsia="de-DE"/>
        </w:rPr>
      </w:pPr>
      <w:r w:rsidRPr="00C67992">
        <w:rPr>
          <w:lang w:eastAsia="de-DE"/>
        </w:rPr>
        <w:t>Jedes „Sub-Hologramm“ kann für sich betrachtet werden</w:t>
      </w:r>
    </w:p>
    <w:p w:rsidR="00C67992" w:rsidRPr="00C67992" w:rsidRDefault="00C67992" w:rsidP="00C67992">
      <w:pPr>
        <w:pStyle w:val="Listenabsatz"/>
        <w:numPr>
          <w:ilvl w:val="1"/>
          <w:numId w:val="9"/>
        </w:numPr>
        <w:rPr>
          <w:lang w:eastAsia="de-DE"/>
        </w:rPr>
      </w:pPr>
      <w:r w:rsidRPr="00C67992">
        <w:rPr>
          <w:lang w:eastAsia="de-DE"/>
        </w:rPr>
        <w:t>Aufgrund kurzer Kohärenzlänge, keine Interaktion/Interferenz mit anderen Objekten z.B. Zellen</w:t>
      </w:r>
    </w:p>
    <w:p w:rsidR="008D167D" w:rsidRPr="008D167D" w:rsidRDefault="008D167D" w:rsidP="008D167D">
      <w:pPr>
        <w:shd w:val="clear" w:color="auto" w:fill="FFFFFF"/>
        <w:textAlignment w:val="baseline"/>
        <w:rPr>
          <w:rFonts w:ascii="inherit" w:eastAsia="Times New Roman" w:hAnsi="inherit" w:cs="Times New Roman"/>
          <w:color w:val="444444"/>
          <w:sz w:val="27"/>
          <w:szCs w:val="27"/>
          <w:lang w:eastAsia="de-DE"/>
        </w:rPr>
      </w:pPr>
    </w:p>
    <w:p w:rsidR="008D167D" w:rsidRPr="008D167D" w:rsidRDefault="008D167D">
      <w:pPr>
        <w:rPr>
          <w:rFonts w:ascii="inherit" w:eastAsia="Times New Roman" w:hAnsi="inherit" w:cs="Times New Roman"/>
          <w:color w:val="444444"/>
          <w:sz w:val="27"/>
          <w:szCs w:val="27"/>
          <w:lang w:eastAsia="de-DE"/>
        </w:rPr>
      </w:pPr>
    </w:p>
    <w:p w:rsidR="00E128D8" w:rsidRPr="00E128D8" w:rsidRDefault="00E128D8" w:rsidP="00E128D8">
      <w:pPr>
        <w:rPr>
          <w:lang w:eastAsia="de-DE"/>
        </w:rPr>
      </w:pPr>
    </w:p>
    <w:p w:rsidR="00E128D8" w:rsidRDefault="00E128D8" w:rsidP="00E128D8">
      <w:pPr>
        <w:pStyle w:val="berschrift2"/>
        <w:rPr>
          <w:lang w:eastAsia="de-DE"/>
        </w:rPr>
      </w:pPr>
      <w:bookmarkStart w:id="68" w:name="_Toc519951718"/>
      <w:r w:rsidRPr="00E128D8">
        <w:rPr>
          <w:rFonts w:eastAsia="Times New Roman"/>
          <w:noProof/>
          <w:lang w:eastAsia="de-DE"/>
        </w:rPr>
        <w:lastRenderedPageBreak/>
        <mc:AlternateContent>
          <mc:Choice Requires="wpg">
            <w:drawing>
              <wp:anchor distT="0" distB="0" distL="114300" distR="114300" simplePos="0" relativeHeight="251660288" behindDoc="0" locked="0" layoutInCell="1" allowOverlap="1" wp14:anchorId="24C417D6" wp14:editId="11D33653">
                <wp:simplePos x="0" y="0"/>
                <wp:positionH relativeFrom="column">
                  <wp:posOffset>91</wp:posOffset>
                </wp:positionH>
                <wp:positionV relativeFrom="paragraph">
                  <wp:posOffset>268605</wp:posOffset>
                </wp:positionV>
                <wp:extent cx="5252176" cy="2593340"/>
                <wp:effectExtent l="0" t="0" r="0" b="0"/>
                <wp:wrapTopAndBottom/>
                <wp:docPr id="97"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52176" cy="2593340"/>
                          <a:chOff x="0" y="0"/>
                          <a:chExt cx="9126683" cy="4506846"/>
                        </a:xfrm>
                      </wpg:grpSpPr>
                      <wpg:grpSp>
                        <wpg:cNvPr id="98" name="Gruppieren 98"/>
                        <wpg:cNvGrpSpPr/>
                        <wpg:grpSpPr>
                          <a:xfrm>
                            <a:off x="0" y="369332"/>
                            <a:ext cx="9126683" cy="4137514"/>
                            <a:chOff x="0" y="369332"/>
                            <a:chExt cx="9126683" cy="4137514"/>
                          </a:xfrm>
                        </wpg:grpSpPr>
                        <wps:wsp>
                          <wps:cNvPr id="99" name="Ellipse 52"/>
                          <wps:cNvSpPr/>
                          <wps:spPr>
                            <a:xfrm>
                              <a:off x="2285857" y="1690691"/>
                              <a:ext cx="371452" cy="35285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00" name="Textfeld 53"/>
                          <wps:cNvSpPr txBox="1"/>
                          <wps:spPr>
                            <a:xfrm>
                              <a:off x="1085671" y="785240"/>
                              <a:ext cx="2788736" cy="808107"/>
                            </a:xfrm>
                            <a:prstGeom prst="rect">
                              <a:avLst/>
                            </a:prstGeom>
                            <a:noFill/>
                          </wps:spPr>
                          <wps:txb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(kohärente) Lichtquelle</w:t>
                                </w:r>
                              </w:p>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 LED, Laser</w:t>
                                </w:r>
                              </w:p>
                            </w:txbxContent>
                          </wps:txbx>
                          <wps:bodyPr wrap="square" rtlCol="0">
                            <a:noAutofit/>
                          </wps:bodyPr>
                        </wps:wsp>
                        <wps:wsp>
                          <wps:cNvPr id="101" name="Gerade Verbindung 101"/>
                          <wps:cNvCnPr/>
                          <wps:spPr>
                            <a:xfrm>
                              <a:off x="2857322" y="1348749"/>
                              <a:ext cx="0" cy="1031422"/>
                            </a:xfrm>
                            <a:prstGeom prst="line">
                              <a:avLst/>
                            </a:prstGeom>
                          </wps:spPr>
                          <wps:style>
                            <a:lnRef idx="2">
                              <a:schemeClr val="dk1"/>
                            </a:lnRef>
                            <a:fillRef idx="0">
                              <a:schemeClr val="dk1"/>
                            </a:fillRef>
                            <a:effectRef idx="1">
                              <a:schemeClr val="dk1"/>
                            </a:effectRef>
                            <a:fontRef idx="minor">
                              <a:schemeClr val="tx1"/>
                            </a:fontRef>
                          </wps:style>
                          <wps:bodyPr/>
                        </wps:wsp>
                        <wps:wsp>
                          <wps:cNvPr id="102" name="Rechteck 102"/>
                          <wps:cNvSpPr/>
                          <wps:spPr>
                            <a:xfrm>
                              <a:off x="2800175" y="1864460"/>
                              <a:ext cx="171439" cy="3446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 name="Rechteck 103"/>
                          <wps:cNvSpPr/>
                          <wps:spPr>
                            <a:xfrm>
                              <a:off x="3446070" y="2543027"/>
                              <a:ext cx="3297210" cy="154956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34791" w:rsidRDefault="00E34791" w:rsidP="00E128D8">
                                <w:pPr>
                                  <w:pStyle w:val="StandardWeb"/>
                                  <w:spacing w:before="0" w:beforeAutospacing="0" w:after="0" w:afterAutospacing="0"/>
                                  <w:jc w:val="center"/>
                                </w:pPr>
                                <w:r>
                                  <w:rPr>
                                    <w:rFonts w:asciiTheme="minorHAnsi" w:hAnsi="Calibri" w:cstheme="minorBidi"/>
                                    <w:color w:val="FFFFFF" w:themeColor="light1"/>
                                    <w:kern w:val="24"/>
                                    <w:sz w:val="20"/>
                                    <w:szCs w:val="20"/>
                                  </w:rPr>
                                  <w:t>z</w:t>
                                </w:r>
                              </w:p>
                            </w:txbxContent>
                          </wps:txbx>
                          <wps:bodyPr rtlCol="0" anchor="ctr"/>
                        </wps:wsp>
                        <wps:wsp>
                          <wps:cNvPr id="104" name="Textfeld 63"/>
                          <wps:cNvSpPr txBox="1"/>
                          <wps:spPr>
                            <a:xfrm>
                              <a:off x="2343492" y="2554393"/>
                              <a:ext cx="1690376" cy="496116"/>
                            </a:xfrm>
                            <a:prstGeom prst="rect">
                              <a:avLst/>
                            </a:prstGeom>
                            <a:noFill/>
                          </wps:spPr>
                          <wps:txb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Pinhole/LWL</w:t>
                                </w:r>
                              </w:p>
                            </w:txbxContent>
                          </wps:txbx>
                          <wps:bodyPr wrap="square" rtlCol="0">
                            <a:noAutofit/>
                          </wps:bodyPr>
                        </wps:wsp>
                        <wps:wsp>
                          <wps:cNvPr id="105" name="Textfeld 64"/>
                          <wps:cNvSpPr txBox="1"/>
                          <wps:spPr>
                            <a:xfrm>
                              <a:off x="5278920" y="3317323"/>
                              <a:ext cx="1062558" cy="496116"/>
                            </a:xfrm>
                            <a:prstGeom prst="rect">
                              <a:avLst/>
                            </a:prstGeom>
                            <a:noFill/>
                          </wps:spPr>
                          <wps:txb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Objekt</w:t>
                                </w:r>
                              </w:p>
                            </w:txbxContent>
                          </wps:txbx>
                          <wps:bodyPr wrap="square" rtlCol="0">
                            <a:noAutofit/>
                          </wps:bodyPr>
                        </wps:wsp>
                        <wps:wsp>
                          <wps:cNvPr id="106" name="Gerade Verbindung mit Pfeil 106"/>
                          <wps:cNvCnPr/>
                          <wps:spPr>
                            <a:xfrm>
                              <a:off x="2800175" y="3737305"/>
                              <a:ext cx="280017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07" name="Gerade Verbindung mit Pfeil 107"/>
                          <wps:cNvCnPr/>
                          <wps:spPr>
                            <a:xfrm>
                              <a:off x="2800175" y="3969516"/>
                              <a:ext cx="358149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08" name="Rechteck 108"/>
                          <wps:cNvSpPr/>
                          <wps:spPr>
                            <a:xfrm>
                              <a:off x="6293748" y="1055788"/>
                              <a:ext cx="114293" cy="166500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 name="Textfeld 68"/>
                          <wps:cNvSpPr txBox="1"/>
                          <wps:spPr>
                            <a:xfrm>
                              <a:off x="4172042" y="3420346"/>
                              <a:ext cx="470543" cy="496116"/>
                            </a:xfrm>
                            <a:prstGeom prst="rect">
                              <a:avLst/>
                            </a:prstGeom>
                            <a:noFill/>
                          </wps:spPr>
                          <wps:txb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wps:txbx>
                          <wps:bodyPr wrap="square" rtlCol="0">
                            <a:noAutofit/>
                          </wps:bodyPr>
                        </wps:wsp>
                        <wps:wsp>
                          <wps:cNvPr id="110" name="Textfeld 69"/>
                          <wps:cNvSpPr txBox="1"/>
                          <wps:spPr>
                            <a:xfrm>
                              <a:off x="5990885" y="3628202"/>
                              <a:ext cx="488444" cy="496116"/>
                            </a:xfrm>
                            <a:prstGeom prst="rect">
                              <a:avLst/>
                            </a:prstGeom>
                            <a:noFill/>
                          </wps:spPr>
                          <wps:txb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wps:txbx>
                          <wps:bodyPr wrap="square" rtlCol="0">
                            <a:noAutofit/>
                          </wps:bodyPr>
                        </wps:wsp>
                        <wps:wsp>
                          <wps:cNvPr id="111" name="Textfeld 70"/>
                          <wps:cNvSpPr txBox="1"/>
                          <wps:spPr>
                            <a:xfrm>
                              <a:off x="6386536" y="3698739"/>
                              <a:ext cx="2740147" cy="808107"/>
                            </a:xfrm>
                            <a:prstGeom prst="rect">
                              <a:avLst/>
                            </a:prstGeom>
                            <a:noFill/>
                          </wps:spPr>
                          <wps:txb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Sensor -&gt; Interferenz:</w:t>
                                </w:r>
                              </w:p>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Objekt-, Referenzwelle</w:t>
                                </w:r>
                              </w:p>
                            </w:txbxContent>
                          </wps:txbx>
                          <wps:bodyPr wrap="square" rtlCol="0">
                            <a:noAutofit/>
                          </wps:bodyPr>
                        </wps:wsp>
                        <wpg:grpSp>
                          <wpg:cNvPr id="112" name="Gruppieren 112"/>
                          <wpg:cNvGrpSpPr/>
                          <wpg:grpSpPr>
                            <a:xfrm>
                              <a:off x="5616833" y="1761399"/>
                              <a:ext cx="162326" cy="249020"/>
                              <a:chOff x="5616833" y="1761397"/>
                              <a:chExt cx="576064" cy="1008112"/>
                            </a:xfrm>
                            <a:solidFill>
                              <a:schemeClr val="bg1"/>
                            </a:solidFill>
                          </wpg:grpSpPr>
                          <wps:wsp>
                            <wps:cNvPr id="113" name="Ellipse 86"/>
                            <wps:cNvSpPr/>
                            <wps:spPr>
                              <a:xfrm>
                                <a:off x="5616833" y="1977421"/>
                                <a:ext cx="576064" cy="576064"/>
                              </a:xfrm>
                              <a:prstGeom prst="ellipse">
                                <a:avLst/>
                              </a:prstGeom>
                              <a:gr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4" name="Rechteck 114"/>
                            <wps:cNvSpPr/>
                            <wps:spPr>
                              <a:xfrm>
                                <a:off x="5616833" y="1761397"/>
                                <a:ext cx="288032" cy="1008112"/>
                              </a:xfrm>
                              <a:prstGeom prst="rect">
                                <a:avLst/>
                              </a:prstGeom>
                              <a:gr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15" name="Picture 2" descr="http://www.greenprophet.com/wp-content/uploads/2012/09/LED-lights-health-hazard.jpeg"/>
                            <pic:cNvPicPr>
                              <a:picLocks noChangeAspect="1" noChangeArrowheads="1"/>
                            </pic:cNvPicPr>
                          </pic:nvPicPr>
                          <pic:blipFill rotWithShape="1">
                            <a:blip r:embed="rId36">
                              <a:extLst>
                                <a:ext uri="{28A0092B-C50C-407E-A947-70E740481C1C}">
                                  <a14:useLocalDpi xmlns:a14="http://schemas.microsoft.com/office/drawing/2010/main" val="0"/>
                                </a:ext>
                              </a:extLst>
                            </a:blip>
                            <a:srcRect l="27448" t="25762" r="58393"/>
                            <a:stretch/>
                          </pic:blipFill>
                          <pic:spPr bwMode="auto">
                            <a:xfrm rot="5400000">
                              <a:off x="1107039" y="448614"/>
                              <a:ext cx="569351" cy="2783430"/>
                            </a:xfrm>
                            <a:prstGeom prst="rect">
                              <a:avLst/>
                            </a:prstGeom>
                            <a:noFill/>
                            <a:extLst>
                              <a:ext uri="{909E8E84-426E-40DD-AFC4-6F175D3DCCD1}">
                                <a14:hiddenFill xmlns:a14="http://schemas.microsoft.com/office/drawing/2010/main">
                                  <a:solidFill>
                                    <a:srgbClr val="FFFFFF"/>
                                  </a:solidFill>
                                </a14:hiddenFill>
                              </a:ext>
                            </a:extLst>
                          </pic:spPr>
                        </pic:pic>
                        <wps:wsp>
                          <wps:cNvPr id="116" name="Gerade Verbindung 116"/>
                          <wps:cNvCnPr/>
                          <wps:spPr>
                            <a:xfrm>
                              <a:off x="0" y="1840330"/>
                              <a:ext cx="8093948" cy="41903"/>
                            </a:xfrm>
                            <a:prstGeom prst="line">
                              <a:avLst/>
                            </a:prstGeom>
                            <a:ln>
                              <a:solidFill>
                                <a:schemeClr val="tx1">
                                  <a:lumMod val="65000"/>
                                  <a:lumOff val="35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 name="Rechteck 117"/>
                          <wps:cNvSpPr/>
                          <wps:spPr>
                            <a:xfrm>
                              <a:off x="5600352" y="389038"/>
                              <a:ext cx="57146" cy="2939840"/>
                            </a:xfrm>
                            <a:prstGeom prst="rect">
                              <a:avLst/>
                            </a:prstGeom>
                          </wps:spPr>
                          <wps:style>
                            <a:lnRef idx="1">
                              <a:schemeClr val="accent3"/>
                            </a:lnRef>
                            <a:fillRef idx="3">
                              <a:schemeClr val="accent3"/>
                            </a:fillRef>
                            <a:effectRef idx="2">
                              <a:schemeClr val="accent3"/>
                            </a:effectRef>
                            <a:fontRef idx="minor">
                              <a:schemeClr val="lt1"/>
                            </a:fontRef>
                          </wps:style>
                          <wps:bodyPr rtlCol="0" anchor="ctr"/>
                        </wps:wsp>
                        <wps:wsp>
                          <wps:cNvPr id="118" name="Textfeld 75"/>
                          <wps:cNvSpPr txBox="1"/>
                          <wps:spPr>
                            <a:xfrm>
                              <a:off x="6232481" y="665359"/>
                              <a:ext cx="1215996" cy="496116"/>
                            </a:xfrm>
                            <a:prstGeom prst="rect">
                              <a:avLst/>
                            </a:prstGeom>
                            <a:noFill/>
                          </wps:spPr>
                          <wps:txb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O-Welle</w:t>
                                </w:r>
                              </w:p>
                            </w:txbxContent>
                          </wps:txbx>
                          <wps:bodyPr wrap="square" rtlCol="0">
                            <a:noAutofit/>
                          </wps:bodyPr>
                        </wps:wsp>
                        <wps:wsp>
                          <wps:cNvPr id="119" name="Textfeld 76"/>
                          <wps:cNvSpPr txBox="1"/>
                          <wps:spPr>
                            <a:xfrm>
                              <a:off x="6208676" y="388961"/>
                              <a:ext cx="1185309" cy="496116"/>
                            </a:xfrm>
                            <a:prstGeom prst="rect">
                              <a:avLst/>
                            </a:prstGeom>
                            <a:noFill/>
                          </wps:spPr>
                          <wps:txb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R-Welle</w:t>
                                </w:r>
                              </w:p>
                            </w:txbxContent>
                          </wps:txbx>
                          <wps:bodyPr wrap="square" rtlCol="0">
                            <a:noAutofit/>
                          </wps:bodyPr>
                        </wps:wsp>
                        <wps:wsp>
                          <wps:cNvPr id="120" name="Gerade Verbindung 120"/>
                          <wps:cNvCnPr/>
                          <wps:spPr>
                            <a:xfrm flipH="1">
                              <a:off x="6209327" y="913389"/>
                              <a:ext cx="23807" cy="246989"/>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21" name="Bogen 121"/>
                          <wps:cNvSpPr/>
                          <wps:spPr bwMode="auto">
                            <a:xfrm>
                              <a:off x="3018381" y="1577815"/>
                              <a:ext cx="323039" cy="567335"/>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2" name="Bogen 122"/>
                          <wps:cNvSpPr/>
                          <wps:spPr bwMode="auto">
                            <a:xfrm>
                              <a:off x="3269412" y="1391240"/>
                              <a:ext cx="525160" cy="922308"/>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3" name="Bogen 123"/>
                          <wps:cNvSpPr/>
                          <wps:spPr bwMode="auto">
                            <a:xfrm>
                              <a:off x="3557444" y="1161761"/>
                              <a:ext cx="786490" cy="1381266"/>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4" name="Bogen 124"/>
                          <wps:cNvSpPr/>
                          <wps:spPr bwMode="auto">
                            <a:xfrm>
                              <a:off x="3773468" y="810272"/>
                              <a:ext cx="1227642" cy="2156034"/>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5" name="Bogen 125"/>
                          <wps:cNvSpPr/>
                          <wps:spPr bwMode="auto">
                            <a:xfrm>
                              <a:off x="4056394" y="486113"/>
                              <a:ext cx="1589282" cy="2791160"/>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6" name="Freihandform 126"/>
                          <wps:cNvSpPr/>
                          <wps:spPr>
                            <a:xfrm rot="409018">
                              <a:off x="6122546" y="1165267"/>
                              <a:ext cx="171202" cy="1491638"/>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7" name="Bogen 127"/>
                          <wps:cNvSpPr/>
                          <wps:spPr bwMode="auto">
                            <a:xfrm>
                              <a:off x="4493548" y="369332"/>
                              <a:ext cx="1702003" cy="2989125"/>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8" name="Gerade Verbindung 128"/>
                          <wps:cNvCnPr/>
                          <wps:spPr>
                            <a:xfrm flipH="1">
                              <a:off x="5921241" y="600948"/>
                              <a:ext cx="320715" cy="102075"/>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s:wsp>
                        <wps:cNvPr id="129" name="Textfeld 28"/>
                        <wps:cNvSpPr txBox="1"/>
                        <wps:spPr>
                          <a:xfrm>
                            <a:off x="5171981" y="0"/>
                            <a:ext cx="1125212" cy="483330"/>
                          </a:xfrm>
                          <a:prstGeom prst="rect">
                            <a:avLst/>
                          </a:prstGeom>
                          <a:noFill/>
                        </wps:spPr>
                        <wps:txbx>
                          <w:txbxContent>
                            <w:p w:rsidR="00E34791" w:rsidRDefault="00E34791"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T(x,y)</m:t>
                                  </m:r>
                                </m:oMath>
                              </m:oMathPara>
                            </w:p>
                          </w:txbxContent>
                        </wps:txbx>
                        <wps:bodyPr wrap="square" rtlCol="0">
                          <a:noAutofit/>
                        </wps:bodyPr>
                      </wps:wsp>
                      <wps:wsp>
                        <wps:cNvPr id="130" name="Textfeld 88"/>
                        <wps:cNvSpPr txBox="1"/>
                        <wps:spPr>
                          <a:xfrm>
                            <a:off x="5963705" y="19701"/>
                            <a:ext cx="1072788" cy="483330"/>
                          </a:xfrm>
                          <a:prstGeom prst="rect">
                            <a:avLst/>
                          </a:prstGeom>
                          <a:noFill/>
                        </wps:spPr>
                        <wps:txbx>
                          <w:txbxContent>
                            <w:p w:rsidR="00E34791" w:rsidRDefault="00E34791"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I(x,y)</m:t>
                                  </m:r>
                                </m:oMath>
                              </m:oMathPara>
                            </w:p>
                          </w:txbxContent>
                        </wps:txbx>
                        <wps:bodyPr wrap="square" rtlCol="0">
                          <a:noAutofit/>
                        </wps:bodyPr>
                      </wps:wsp>
                      <wps:wsp>
                        <wps:cNvPr id="131" name="Freihandform 131"/>
                        <wps:cNvSpPr/>
                        <wps:spPr>
                          <a:xfrm rot="409018">
                            <a:off x="5583310" y="1352804"/>
                            <a:ext cx="124732" cy="947040"/>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2" name="Textfeld 90"/>
                        <wps:cNvSpPr txBox="1"/>
                        <wps:spPr>
                          <a:xfrm>
                            <a:off x="6275380" y="2705548"/>
                            <a:ext cx="2544514" cy="496116"/>
                          </a:xfrm>
                          <a:prstGeom prst="rect">
                            <a:avLst/>
                          </a:prstGeom>
                          <a:noFill/>
                        </wps:spPr>
                        <wps:txb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Orthoskopisches Bild</w:t>
                              </w:r>
                            </w:p>
                          </w:txbxContent>
                        </wps:txbx>
                        <wps:bodyPr wrap="square" rtlCol="0">
                          <a:noAutofit/>
                        </wps:bodyPr>
                      </wps:wsp>
                      <wps:wsp>
                        <wps:cNvPr id="133" name="Rechteck 133"/>
                        <wps:cNvSpPr/>
                        <wps:spPr>
                          <a:xfrm rot="10800000">
                            <a:off x="4887352" y="1021064"/>
                            <a:ext cx="114293" cy="1665001"/>
                          </a:xfrm>
                          <a:prstGeom prst="rect">
                            <a:avLst/>
                          </a:prstGeom>
                          <a:solidFill>
                            <a:schemeClr val="accent1">
                              <a:alpha val="34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4" name="Freihandform 134"/>
                        <wps:cNvSpPr/>
                        <wps:spPr>
                          <a:xfrm rot="11209018">
                            <a:off x="5032420" y="1135874"/>
                            <a:ext cx="171202" cy="1491638"/>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alpha val="3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5" name="Textfeld 93"/>
                        <wps:cNvSpPr txBox="1"/>
                        <wps:spPr>
                          <a:xfrm>
                            <a:off x="2227401" y="19701"/>
                            <a:ext cx="2694116" cy="496116"/>
                          </a:xfrm>
                          <a:prstGeom prst="rect">
                            <a:avLst/>
                          </a:prstGeom>
                          <a:noFill/>
                        </wps:spPr>
                        <wps:txb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Pseudoskopisches Bild</w:t>
                              </w:r>
                            </w:p>
                          </w:txbxContent>
                        </wps:txbx>
                        <wps:bodyPr wrap="square" rtlCol="0">
                          <a:noAutofit/>
                        </wps:bodyPr>
                      </wps:wsp>
                      <wps:wsp>
                        <wps:cNvPr id="136" name="Gerade Verbindung 136"/>
                        <wps:cNvCnPr/>
                        <wps:spPr>
                          <a:xfrm>
                            <a:off x="4172469" y="369332"/>
                            <a:ext cx="678566" cy="574590"/>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37" name="Picture 2" descr="C:\Users\Bene\Dropbox\Dokumente\FHKoeln\Projekt_OE\imag00.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7961" t="39279" r="33187" b="23861"/>
                          <a:stretch/>
                        </pic:blipFill>
                        <pic:spPr bwMode="auto">
                          <a:xfrm>
                            <a:off x="6606461" y="1064506"/>
                            <a:ext cx="1768523" cy="169449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24C417D6" id="_x0000_s1105" style="position:absolute;margin-left:0;margin-top:21.15pt;width:413.55pt;height:204.2pt;z-index:251660288;mso-width-relative:margin;mso-height-relative:margin" coordsize="91266,4506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">
                <v:group id="Gruppieren 98" o:spid="_x0000_s1106" style="position:absolute;top:3693;width:91266;height:41375" coordorigin=",3693" coordsize="91266,41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">
                  <v:oval id="Ellipse 52" o:spid="_x0000_s1107" style="position:absolute;left:22858;top:16906;width:3715;height:35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" fillcolor="#ed7d31 [3205]" strokecolor="#823b0b [1605]" strokeweight="1pt">
                    <v:stroke joinstyle="miter"/>
                  </v:oval>
                  <v:shape id="Textfeld 53" o:spid="_x0000_s1108" type="#_x0000_t202" style="position:absolute;left:10856;top:7852;width:27888;height:8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WyexgAAAOE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xEHMZIEevkLAAD//wMAUEsBAi0AFAAGAAgAAAAhANvh9svuAAAAhQEAABMAAAAAAAAA&#13;&#10;AAAAAAAAAAAAAFtDb250ZW50X1R5cGVzXS54bWxQSwECLQAUAAYACAAAACEAWvQsW78AAAAVAQAA&#13;&#10;CwAAAAAAAAAAAAAAAAAfAQAAX3JlbHMvLnJlbHNQSwECLQAUAAYACAAAACEArZVsnsYAAADhAAAA&#13;&#10;DwAAAAAAAAAAAAAAAAAHAgAAZHJzL2Rvd25yZXYueG1sUEsFBgAAAAADAAMAtwAAAPoCAAAAAA==&#13;&#10;" filled="f" stroked="f">
                    <v:textbo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(kohärente) Lichtquelle</w:t>
                          </w:r>
                        </w:p>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 LED, Laser</w:t>
                          </w:r>
                        </w:p>
                      </w:txbxContent>
                    </v:textbox>
                  </v:shape>
                  <v:line id="Gerade Verbindung 101" o:spid="_x0000_s1109" style="position:absolute;visibility:visible;mso-wrap-style:square" from="28573,13487" to="28573,238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" strokecolor="black [3200]" strokeweight="1pt">
                    <v:stroke joinstyle="miter"/>
                  </v:line>
                  <v:rect id="Rechteck 102" o:spid="_x0000_s1110" style="position:absolute;left:28001;top:18644;width:1715;height:3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" fillcolor="white [3212]" strokecolor="white [3212]" strokeweight="1pt"/>
                  <v:rect id="Rechteck 103" o:spid="_x0000_s1111" style="position:absolute;left:34460;top:25430;width:32972;height:154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" fillcolor="white [3212]" strokecolor="white [3212]" strokeweight="1pt">
                    <v:textbox>
                      <w:txbxContent>
                        <w:p w:rsidR="00E34791" w:rsidRDefault="00E34791" w:rsidP="00E128D8">
                          <w:pPr>
                            <w:pStyle w:val="StandardWeb"/>
                            <w:spacing w:before="0" w:beforeAutospacing="0" w:after="0" w:afterAutospacing="0"/>
                            <w:jc w:val="center"/>
                          </w:pPr>
                          <w:r>
                            <w:rPr>
                              <w:rFonts w:asciiTheme="minorHAnsi" w:hAnsi="Calibri" w:cstheme="minorBidi"/>
                              <w:color w:val="FFFFFF" w:themeColor="light1"/>
                              <w:kern w:val="24"/>
                              <w:sz w:val="20"/>
                              <w:szCs w:val="20"/>
                            </w:rPr>
                            <w:t>z</w:t>
                          </w:r>
                        </w:p>
                      </w:txbxContent>
                    </v:textbox>
                  </v:rect>
                  <v:shape id="Textfeld 63" o:spid="_x0000_s1112" type="#_x0000_t202" style="position:absolute;left:23434;top:25543;width:16904;height:4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mqdxwAAAOE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AL+DOKG8j0FwAA//8DAFBLAQItABQABgAIAAAAIQDb4fbL7gAAAIUBAAATAAAAAAAA&#13;&#10;AAAAAAAAAAAAAABbQ29udGVudF9UeXBlc10ueG1sUEsBAi0AFAAGAAgAAAAhAFr0LFu/AAAAFQEA&#13;&#10;AAsAAAAAAAAAAAAAAAAAHwEAAF9yZWxzLy5yZWxzUEsBAi0AFAAGAAgAAAAhANKuap3HAAAA4QAA&#13;&#10;AA8AAAAAAAAAAAAAAAAABwIAAGRycy9kb3ducmV2LnhtbFBLBQYAAAAAAwADALcAAAD7AgAAAAA=&#13;&#10;" filled="f" stroked="f">
                    <v:textbo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Pinhole/LWL</w:t>
                          </w:r>
                        </w:p>
                      </w:txbxContent>
                    </v:textbox>
                  </v:shape>
                  <v:shape id="Textfeld 64" o:spid="_x0000_s1113" type="#_x0000_t202" style="position:absolute;left:52789;top:33173;width:1062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" filled="f" stroked="f">
                    <v:textbo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Objekt</w:t>
                          </w:r>
                        </w:p>
                      </w:txbxContent>
                    </v:textbox>
                  </v:shape>
                  <v:shape id="Gerade Verbindung mit Pfeil 106" o:spid="_x0000_s1114" type="#_x0000_t32" style="position:absolute;left:28001;top:37373;width:2800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" strokecolor="black [3200]" strokeweight="1pt">
                    <v:stroke endarrow="open" joinstyle="miter"/>
                  </v:shape>
                  <v:shape id="Gerade Verbindung mit Pfeil 107" o:spid="_x0000_s1115" type="#_x0000_t32" style="position:absolute;left:28001;top:39695;width:3581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" strokecolor="black [3200]" strokeweight="1pt">
                    <v:stroke endarrow="open" joinstyle="miter"/>
                  </v:shape>
                  <v:rect id="Rechteck 108" o:spid="_x0000_s1116" style="position:absolute;left:62937;top:10557;width:1143;height:166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" fillcolor="#4472c4 [3204]" strokecolor="#1f3763 [1604]" strokeweight="1pt"/>
                  <v:shape id="Textfeld 68" o:spid="_x0000_s1117" type="#_x0000_t202" style="position:absolute;left:41720;top:34203;width:470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8UDxwAAAOE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FAp/BrFDeTmBwAA//8DAFBLAQItABQABgAIAAAAIQDb4fbL7gAAAIUBAAATAAAAAAAA&#13;&#10;AAAAAAAAAAAAAABbQ29udGVudF9UeXBlc10ueG1sUEsBAi0AFAAGAAgAAAAhAFr0LFu/AAAAFQEA&#13;&#10;AAsAAAAAAAAAAAAAAAAAHwEAAF9yZWxzLy5yZWxzUEsBAi0AFAAGAAgAAAAhADyvxQPHAAAA4QAA&#13;&#10;AA8AAAAAAAAAAAAAAAAABwIAAGRycy9kb3ducmV2LnhtbFBLBQYAAAAAAwADALcAAAD7AgAAAAA=&#13;&#10;" filled="f" stroked="f">
                    <v:textbo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v:textbox>
                  </v:shape>
                  <v:shape id="Textfeld 69" o:spid="_x0000_s1118" type="#_x0000_t202" style="position:absolute;left:59908;top:36282;width:488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" filled="f" stroked="f">
                    <v:textbo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v:textbox>
                  </v:shape>
                  <v:shape id="Textfeld 70" o:spid="_x0000_s1119" type="#_x0000_t202" style="position:absolute;left:63865;top:36987;width:27401;height:8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" filled="f" stroked="f">
                    <v:textbo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Sensor -&gt; Interferenz:</w:t>
                          </w:r>
                        </w:p>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Objekt-, Referenzwelle</w:t>
                          </w:r>
                        </w:p>
                      </w:txbxContent>
                    </v:textbox>
                  </v:shape>
                  <v:group id="Gruppieren 112" o:spid="_x0000_s1120" style="position:absolute;left:56168;top:17613;width:1623;height:2491" coordorigin="56168,17613" coordsize="5760,100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2rw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">
                    <v:oval id="Ellipse 86" o:spid="_x0000_s1121" style="position:absolute;left:56168;top:19774;width:5760;height:5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" filled="f" strokecolor="white [3212]" strokeweight="1pt">
                      <v:stroke joinstyle="miter"/>
                    </v:oval>
                    <v:rect id="Rechteck 114" o:spid="_x0000_s1122" style="position:absolute;left:56168;top:17613;width:2880;height:10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" filled="f" strokecolor="white [3212]" strokeweight="1pt"/>
                  </v:group>
                  <v:shape id="Picture 2" o:spid="_x0000_s1123" type="#_x0000_t75" alt="http://www.greenprophet.com/wp-content/uploads/2012/09/LED-lights-health-hazard.jpeg" style="position:absolute;left:11070;top:4486;width:5694;height:2783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">
                    <v:imagedata r:id="rId38" o:title="LED-lights-health-hazard" croptop="16883f" cropleft="17988f" cropright="38268f"/>
                  </v:shape>
                  <v:line id="Gerade Verbindung 116" o:spid="_x0000_s1124" style="position:absolute;visibility:visible;mso-wrap-style:square" from="0,18403" to="80939,188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" strokecolor="#5a5a5a [2109]" strokeweight=".5pt">
                    <v:stroke endarrow="block" joinstyle="miter"/>
                  </v:line>
                  <v:rect id="Rechteck 117" o:spid="_x0000_s1125" style="position:absolute;left:56003;top:3890;width:571;height:293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" fillcolor="#aaa [3030]" strokecolor="#a5a5a5 [3206]" strokeweight=".5pt">
                    <v:fill color2="#a3a3a3 [3174]" rotate="t" colors="0 #afafaf;.5 #a5a5a5;1 #929292" focus="100%" type="gradient">
                      <o:fill v:ext="view" type="gradientUnscaled"/>
                    </v:fill>
                  </v:rect>
                  <v:shape id="Textfeld 75" o:spid="_x0000_s1126" type="#_x0000_t202" style="position:absolute;left:62324;top:6653;width:12160;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" filled="f" stroked="f">
                    <v:textbo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O-Welle</w:t>
                          </w:r>
                        </w:p>
                      </w:txbxContent>
                    </v:textbox>
                  </v:shape>
                  <v:shape id="Textfeld 76" o:spid="_x0000_s1127" type="#_x0000_t202" style="position:absolute;left:62086;top:3889;width:11853;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dlPe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tM5/BmlDWT+CwAA//8DAFBLAQItABQABgAIAAAAIQDb4fbL7gAAAIUBAAATAAAAAAAA&#13;&#10;AAAAAAAAAAAAAABbQ29udGVudF9UeXBlc10ueG1sUEsBAi0AFAAGAAgAAAAhAFr0LFu/AAAAFQEA&#13;&#10;AAsAAAAAAAAAAAAAAAAAHwEAAF9yZWxzLy5yZWxzUEsBAi0AFAAGAAgAAAAhALl2U97HAAAA4QAA&#13;&#10;AA8AAAAAAAAAAAAAAAAABwIAAGRycy9kb3ducmV2LnhtbFBLBQYAAAAAAwADALcAAAD7AgAAAAA=&#13;&#10;" filled="f" stroked="f">
                    <v:textbo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R-Welle</w:t>
                          </w:r>
                        </w:p>
                      </w:txbxContent>
                    </v:textbox>
                  </v:shape>
                  <v:line id="Gerade Verbindung 120" o:spid="_x0000_s1128" style="position:absolute;flip:x;visibility:visible;mso-wrap-style:square" from="62093,9133" to="62331,116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" strokecolor="black [3200]" strokeweight=".5pt">
                    <v:stroke endarrow="block" joinstyle="miter"/>
                  </v:line>
                  <v:shape id="Bogen 121" o:spid="_x0000_s1129" style="position:absolute;left:30183;top:15778;width:3231;height:5673;visibility:visible;mso-wrap-style:square;v-text-anchor:middle" coordsize="323039,567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" path="m161519,nsc231474,,293478,79089,315117,195921v10723,57895,10556,120312,-477,178027c292098,491873,228440,570247,157631,567254v1296,-94529,2593,-189057,3889,-283586c161520,189112,161519,94556,161519,xem161519,nfc231474,,293478,79089,315117,195921v10723,57895,10556,120312,-477,178027c292098,491873,228440,570247,157631,567254e" filled="f" strokecolor="black [3200]" strokeweight="1pt">
                    <v:stroke joinstyle="miter"/>
                    <v:path arrowok="t" o:connecttype="custom" o:connectlocs="161519,0;315117,195921;314640,373948;157631,567254" o:connectangles="0,0,0,0"/>
                  </v:shape>
                  <v:shape id="Bogen 122" o:spid="_x0000_s1130" style="position:absolute;left:32694;top:13912;width:5251;height:9223;visibility:visible;mso-wrap-style:square;v-text-anchor:middle" coordsize="525160,922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" path="m262580,nsc376305,,477103,128573,512282,318506v17432,94118,17160,195589,-775,289415c474861,799629,371373,927041,256261,922174v2106,-153673,4213,-307347,6319,-461020l262580,xem262580,nfc376305,,477103,128573,512282,318506v17432,94118,17160,195589,-775,289415c474861,799629,371373,927041,256261,922174e" filled="f" strokecolor="black [3200]" strokeweight="1pt">
                    <v:stroke joinstyle="miter"/>
                    <v:path arrowok="t" o:connecttype="custom" o:connectlocs="262580,0;512282,318506;511507,607921;256261,922174" o:connectangles="0,0,0,0"/>
                  </v:shape>
                  <v:shape id="Bogen 123" o:spid="_x0000_s1131" style="position:absolute;left:35574;top:11617;width:7865;height:13813;visibility:visible;mso-wrap-style:square;v-text-anchor:middle" coordsize="786490,1381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" path="m393245,nsc563562,,714520,192554,767203,477000v26107,140953,25700,292918,-1161,433434c711160,1197540,556174,1388355,383780,1381066r9465,-690433l393245,xem393245,nfc563562,,714520,192554,767203,477000v26107,140953,25700,292918,-1161,433434c711160,1197540,556174,1388355,383780,1381066e" filled="f" strokecolor="black [3200]" strokeweight="1pt">
                    <v:stroke joinstyle="miter"/>
                    <v:path arrowok="t" o:connecttype="custom" o:connectlocs="393245,0;767203,477000;766042,910434;383780,1381066" o:connectangles="0,0,0,0"/>
                  </v:shape>
                  <v:shape id="Bogen 124" o:spid="_x0000_s1132" style="position:absolute;left:37734;top:8102;width:12277;height:21561;visibility:visible;mso-wrap-style:square;v-text-anchor:middle" coordsize="1227642,2156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" path="m613821,nsc879670,,1115302,300559,1197537,744555v40750,220016,40115,457219,-1812,676552c1110059,1869254,868140,2167099,599048,2155721l613821,1078017,613821,xem613821,nfc879670,,1115302,300559,1197537,744555v40750,220016,40115,457219,-1812,676552c1110059,1869254,868140,2167099,599048,2155721e" filled="f" strokecolor="black [3200]" strokeweight="1pt">
                    <v:stroke joinstyle="miter"/>
                    <v:path arrowok="t" o:connecttype="custom" o:connectlocs="613821,0;1197537,744555;1195725,1421107;599048,2155721" o:connectangles="0,0,0,0"/>
                  </v:shape>
                  <v:shape id="Bogen 125" o:spid="_x0000_s1133" style="position:absolute;left:40563;top:4861;width:15893;height:27911;visibility:visible;mso-wrap-style:square;v-text-anchor:middle" coordsize="1589282,2791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" path="m794641,nsc1138804,,1443849,389098,1550309,963886v52755,284828,51932,591908,-2346,875852c1437061,2419900,1123877,2805484,775516,2790756l794641,1395580,794641,xem794641,nfc1138804,,1443849,389098,1550309,963886v52755,284828,51932,591908,-2346,875852c1437061,2419900,1123877,2805484,775516,2790756e" filled="f" strokecolor="black [3200]" strokeweight="1pt">
                    <v:stroke joinstyle="miter"/>
                    <v:path arrowok="t" o:connecttype="custom" o:connectlocs="794641,0;1550309,963886;1547963,1839738;775516,2790756" o:connectangles="0,0,0,0"/>
                  </v:shape>
                  <v:shape id="Freihandform 126" o:spid="_x0000_s1134" style="position:absolute;left:61225;top:11652;width:1712;height:14917;rotation:446757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joinstyle="miter"/>
                    <v:path arrowok="t" o:connecttype="custom" o:connectlocs="0,0;77210,413623;5515,716947;170964,998211;44120,1251900;126844,1466984;126844,1478014" o:connectangles="0,0,0,0,0,0,0"/>
                  </v:shape>
                  <v:shape id="Bogen 127" o:spid="_x0000_s1135" style="position:absolute;left:44935;top:3693;width:17020;height:29891;visibility:visible;mso-wrap-style:square;v-text-anchor:middle" coordsize="1702003,2989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" path="m851001,nsc1219574,,1546255,416695,1660266,1032251v56496,305030,55616,633889,-2512,937973c1538986,2591534,1203589,3004467,830520,2988693l851002,1494563v,-498188,-1,-996375,-1,-1494563xem851001,nfc1219574,,1546255,416695,1660266,1032251v56496,305030,55616,633889,-2512,937973c1538986,2591534,1203589,3004467,830520,2988693e" filled="f" strokecolor="black [3200]" strokeweight="1pt">
                    <v:stroke joinstyle="miter"/>
                    <v:path arrowok="t" o:connecttype="custom" o:connectlocs="851001,0;1660266,1032251;1657754,1970224;830520,2988693" o:connectangles="0,0,0,0"/>
                  </v:shape>
                  <v:line id="Gerade Verbindung 128" o:spid="_x0000_s1136" style="position:absolute;flip:x;visibility:visible;mso-wrap-style:square" from="59212,6009" to="62419,70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" strokecolor="black [3200]" strokeweight=".5pt">
                    <v:stroke endarrow="block" joinstyle="miter"/>
                  </v:line>
                </v:group>
                <v:shape id="Textfeld 28" o:spid="_x0000_s1137" type="#_x0000_t202" style="position:absolute;left:51719;width:11252;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" filled="f" stroked="f">
                  <v:textbox>
                    <w:txbxContent>
                      <w:p w:rsidR="00E34791" w:rsidRDefault="00E34791"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T(x,y)</m:t>
                            </m:r>
                          </m:oMath>
                        </m:oMathPara>
                      </w:p>
                    </w:txbxContent>
                  </v:textbox>
                </v:shape>
                <v:shape id="Textfeld 88" o:spid="_x0000_s1138" type="#_x0000_t202" style="position:absolute;left:59637;top:197;width:10727;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" filled="f" stroked="f">
                  <v:textbox>
                    <w:txbxContent>
                      <w:p w:rsidR="00E34791" w:rsidRDefault="00E34791"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I(x,y)</m:t>
                            </m:r>
                          </m:oMath>
                        </m:oMathPara>
                      </w:p>
                    </w:txbxContent>
                  </v:textbox>
                </v:shape>
                <v:shape id="Freihandform 131" o:spid="_x0000_s1139" style="position:absolute;left:55833;top:13528;width:1247;height:9470;rotation:446757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joinstyle="miter"/>
                  <v:path arrowok="t" o:connecttype="custom" o:connectlocs="0,0;56252,262609;4018,455189;124559,633763;32144,794830;92414,931387;92414,938390" o:connectangles="0,0,0,0,0,0,0"/>
                </v:shape>
                <v:shape id="Textfeld 90" o:spid="_x0000_s1140" type="#_x0000_t202" style="position:absolute;left:62753;top:27055;width:2544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" filled="f" stroked="f">
                  <v:textbo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Orthoskopisches Bild</w:t>
                        </w:r>
                      </w:p>
                    </w:txbxContent>
                  </v:textbox>
                </v:shape>
                <v:rect id="Rechteck 133" o:spid="_x0000_s1141" style="position:absolute;left:48873;top:10210;width:1143;height:16650;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" fillcolor="#4472c4 [3204]" strokecolor="#1f3763 [1604]" strokeweight="1pt">
                  <v:fill opacity="22359f"/>
                </v:rect>
                <v:shape id="Freihandform 134" o:spid="_x0000_s1142" style="position:absolute;left:50324;top:11358;width:1712;height:14917;rotation:-11349723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opacity="20303f" joinstyle="miter"/>
                  <v:path arrowok="t" o:connecttype="custom" o:connectlocs="0,0;77210,413623;5515,716947;170964,998211;44120,1251900;126844,1466984;126844,1478014" o:connectangles="0,0,0,0,0,0,0"/>
                </v:shape>
                <v:shape id="Textfeld 93" o:spid="_x0000_s1143" type="#_x0000_t202" style="position:absolute;left:22274;top:197;width:26941;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" filled="f" stroked="f">
                  <v:textbo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Pseudoskopisches Bild</w:t>
                        </w:r>
                      </w:p>
                    </w:txbxContent>
                  </v:textbox>
                </v:shape>
                <v:line id="Gerade Verbindung 136" o:spid="_x0000_s1144" style="position:absolute;visibility:visible;mso-wrap-style:square" from="41724,3693" to="48510,94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" strokecolor="black [3200]" strokeweight=".5pt">
                  <v:stroke endarrow="block" joinstyle="miter"/>
                </v:line>
                <v:shape id="Picture 2" o:spid="_x0000_s1145" type="#_x0000_t75" style="position:absolute;left:66064;top:10645;width:17685;height:16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">
                  <v:imagedata r:id="rId39" o:title="imag00" croptop="25742f" cropbottom="15638f" cropleft="24878f" cropright="21749f"/>
                </v:shape>
                <w10:wrap type="topAndBottom"/>
              </v:group>
            </w:pict>
          </mc:Fallback>
        </mc:AlternateContent>
      </w:r>
      <w:r>
        <w:rPr>
          <w:lang w:eastAsia="de-DE"/>
        </w:rPr>
        <w:t>Theorie</w:t>
      </w:r>
      <w:bookmarkEnd w:id="68"/>
      <w:r>
        <w:rPr>
          <w:lang w:eastAsia="de-DE"/>
        </w:rPr>
        <w:t xml:space="preserve"> </w:t>
      </w:r>
    </w:p>
    <w:p w:rsidR="007D090C" w:rsidRDefault="007D090C" w:rsidP="007D090C">
      <w:pPr>
        <w:rPr>
          <w:lang w:eastAsia="de-DE"/>
        </w:rPr>
      </w:pPr>
      <w:r>
        <w:rPr>
          <w:noProof/>
          <w:lang w:eastAsia="de-DE"/>
        </w:rPr>
        <w:lastRenderedPageBreak/>
        <w:drawing>
          <wp:inline distT="0" distB="0" distL="0" distR="0">
            <wp:extent cx="5756910" cy="323850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8-07-27 15.54.5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r>
        <w:rPr>
          <w:noProof/>
          <w:lang w:eastAsia="de-DE"/>
        </w:rPr>
        <w:drawing>
          <wp:inline distT="0" distB="0" distL="0" distR="0">
            <wp:extent cx="5756910" cy="32385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8-07-27 15.55.06.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p>
    <w:p w:rsidR="007D090C" w:rsidRDefault="007D090C" w:rsidP="007D090C">
      <w:pPr>
        <w:rPr>
          <w:lang w:eastAsia="de-DE"/>
        </w:rPr>
      </w:pPr>
    </w:p>
    <w:p w:rsidR="007D090C" w:rsidRPr="007D090C" w:rsidRDefault="007D090C" w:rsidP="007D090C">
      <w:pPr>
        <w:rPr>
          <w:lang w:eastAsia="de-DE"/>
        </w:rPr>
      </w:pPr>
    </w:p>
    <w:p w:rsidR="0047045E" w:rsidRPr="0047045E" w:rsidRDefault="0047045E" w:rsidP="0047045E"/>
    <w:p w:rsidR="0047045E" w:rsidRDefault="0047045E" w:rsidP="00D31D42"/>
    <w:p w:rsidR="00462929" w:rsidRDefault="00462929" w:rsidP="00462929"/>
    <w:p w:rsidR="00462929" w:rsidRDefault="00462929" w:rsidP="00462929"/>
    <w:p w:rsidR="00462929" w:rsidRDefault="00462929">
      <w:pPr>
        <w:rPr>
          <w:rStyle w:val="berschrift2Zchn"/>
        </w:rPr>
      </w:pPr>
      <w:r>
        <w:rPr>
          <w:rStyle w:val="berschrift2Zchn"/>
        </w:rPr>
        <w:br w:type="page"/>
      </w:r>
    </w:p>
    <w:p w:rsidR="00462929" w:rsidRPr="00462929" w:rsidRDefault="007A6D10" w:rsidP="00462929">
      <w:pPr>
        <w:pStyle w:val="berschrift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pPr>
      <w:r>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lastRenderedPageBreak/>
        <w:t>Aufnahme der Bilder</w:t>
      </w:r>
    </w:p>
    <w:p w:rsidR="00071ECB" w:rsidRPr="00D70E24" w:rsidRDefault="00071ECB" w:rsidP="007A6D10"/>
    <w:p w:rsidR="00235BCB" w:rsidRDefault="00235BCB" w:rsidP="00235BCB">
      <w:pPr>
        <w:rPr>
          <w:rStyle w:val="berschrift2Zchn"/>
        </w:rPr>
      </w:pPr>
      <w:r>
        <w:rPr>
          <w:rStyle w:val="berschrift2Zchn"/>
        </w:rPr>
        <w:t>Aufnahme mit Raspi-Camera</w:t>
      </w:r>
    </w:p>
    <w:p w:rsidR="00513C7C" w:rsidRDefault="00513C7C" w:rsidP="00513C7C">
      <w:r>
        <w:t>Die Kamera ist zentraler Bestandteil der Bildaufnahme. Um dem Grundgedanken der leichten Verüfgbarkeit der Geräte gerecht zu werden, greifen wir auch hier auf Open-Source Lösungen zurück.</w:t>
      </w:r>
    </w:p>
    <w:p w:rsidR="007A6D10" w:rsidRDefault="00235BCB" w:rsidP="007A6D10">
      <w:r w:rsidRPr="00235BCB">
        <w:t>Der mini-computer Raspberry Pi ist der weltweit am moisten verkaufte Computer und lässt die Steuerung von Hadwarekomponenten und komplexer Software zu. In diesem Workshop verwenden wir die Kamera des Geräts, welche sehr einfach über das Terminal, aber auch über die Python-SChni</w:t>
      </w:r>
      <w:r w:rsidR="00513C7C">
        <w:t>ttstelle PiCam zu bedienen ist.</w:t>
      </w:r>
    </w:p>
    <w:p w:rsidR="00513C7C" w:rsidRDefault="00513C7C" w:rsidP="007A6D10">
      <w:r>
        <w:t>Weitere Informationen gibt es hier:</w:t>
      </w:r>
    </w:p>
    <w:p w:rsidR="00513C7C" w:rsidRPr="00513C7C" w:rsidRDefault="00E34791" w:rsidP="00513C7C">
      <w:pPr>
        <w:rPr>
          <w:rStyle w:val="berschrift2Zchn"/>
          <w:rFonts w:asciiTheme="minorHAnsi" w:eastAsiaTheme="minorEastAsia" w:hAnsiTheme="minorHAnsi" w:cstheme="minorBidi"/>
          <w:b w:val="0"/>
          <w:bCs w:val="0"/>
          <w:iCs/>
          <w:sz w:val="22"/>
          <w:szCs w:val="21"/>
          <w:lang w:eastAsia="de-DE"/>
          <w14:textOutline w14:w="0" w14:cap="rnd" w14:cmpd="sng" w14:algn="ctr">
            <w14:noFill/>
            <w14:prstDash w14:val="solid"/>
            <w14:bevel/>
          </w14:textOutline>
          <w14:textFill>
            <w14:solidFill>
              <w14:schemeClr w14:val="accent1"/>
            </w14:solidFill>
          </w14:textFill>
        </w:rPr>
      </w:pPr>
      <w:hyperlink r:id="rId42" w:history="1">
        <w:r w:rsidR="00513C7C" w:rsidRPr="00DB6761">
          <w:rPr>
            <w:rStyle w:val="Hyperlink"/>
            <w:sz w:val="22"/>
            <w:lang w:eastAsia="de-DE"/>
          </w:rPr>
          <w:t>https://github.com/rwb27/openflexure_microscope/wiki/Camera-Options</w:t>
        </w:r>
      </w:hyperlink>
    </w:p>
    <w:p w:rsidR="00513C7C" w:rsidRPr="00235BCB" w:rsidRDefault="00513C7C" w:rsidP="00513C7C">
      <w:pPr>
        <w:pStyle w:val="berschrift4"/>
      </w:pPr>
      <w:r>
        <w:t>Spezifikationen</w:t>
      </w:r>
    </w:p>
    <w:p w:rsidR="00513C7C" w:rsidRDefault="00513C7C" w:rsidP="00513C7C">
      <w:pPr>
        <w:numPr>
          <w:ilvl w:val="0"/>
          <w:numId w:val="3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Auflösung: 2464x3280</w:t>
      </w:r>
    </w:p>
    <w:p w:rsidR="00513C7C" w:rsidRDefault="00513C7C" w:rsidP="00513C7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Pixel Größe: 1.12um</w:t>
      </w:r>
    </w:p>
    <w:p w:rsidR="00513C7C" w:rsidRDefault="00513C7C" w:rsidP="00513C7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Sensor größe: 3.67x2.76mm</w:t>
      </w:r>
    </w:p>
    <w:p w:rsidR="00513C7C" w:rsidRPr="00513C7C" w:rsidRDefault="00513C7C" w:rsidP="00513C7C">
      <w:pPr>
        <w:numPr>
          <w:ilvl w:val="0"/>
          <w:numId w:val="31"/>
        </w:numPr>
        <w:shd w:val="clear" w:color="auto" w:fill="FFFFFF"/>
        <w:spacing w:before="60" w:after="100" w:afterAutospacing="1" w:line="240" w:lineRule="auto"/>
        <w:rPr>
          <w:rFonts w:ascii="Segoe UI" w:hAnsi="Segoe UI" w:cs="Segoe UI"/>
          <w:color w:val="24292E"/>
          <w:lang w:val="en-US"/>
        </w:rPr>
      </w:pPr>
      <w:r w:rsidRPr="00513C7C">
        <w:rPr>
          <w:rFonts w:ascii="Segoe UI" w:hAnsi="Segoe UI" w:cs="Segoe UI"/>
          <w:color w:val="24292E"/>
          <w:lang w:val="en-US"/>
        </w:rPr>
        <w:t>Standard Linse</w:t>
      </w:r>
      <w:r>
        <w:rPr>
          <w:rFonts w:ascii="Segoe UI" w:hAnsi="Segoe UI" w:cs="Segoe UI"/>
          <w:color w:val="24292E"/>
          <w:lang w:val="en-US"/>
        </w:rPr>
        <w:t xml:space="preserve"> (Brennweite)</w:t>
      </w:r>
      <w:r w:rsidRPr="00513C7C">
        <w:rPr>
          <w:rFonts w:ascii="Segoe UI" w:hAnsi="Segoe UI" w:cs="Segoe UI"/>
          <w:color w:val="24292E"/>
          <w:lang w:val="en-US"/>
        </w:rPr>
        <w:t>: 3.04mm</w:t>
      </w:r>
    </w:p>
    <w:p w:rsidR="00513C7C" w:rsidRDefault="00513C7C" w:rsidP="00513C7C">
      <w:r w:rsidRPr="00513C7C">
        <w:t xml:space="preserve">Der Sensor ist sehr sensitiv, die Software ermöglicht eine einfache Kontrolle über Aufnahmeparameter (Belichtungszeit, etc.), sowie die Speicherung und Ausgabe von aufgenommenen Bildern. Die neue Version (V2.1) basiert auf einem Sony IM135 Sensor, der auch in mittelguten Smartphones zu finden ist. </w:t>
      </w:r>
    </w:p>
    <w:p w:rsidR="00513C7C" w:rsidRDefault="00513C7C" w:rsidP="00513C7C">
      <w:r>
        <w:t xml:space="preserve">Zu beachten ist, dass die Linse von dem Kameramodell zu entfernen ist. Die normalerweise korrigierte Shading-Correction, die Linsen-fehler ausgleich überkompensiert die Bilder nun, was zu einem hellen Rand führt. </w:t>
      </w:r>
      <w:bookmarkStart w:id="69" w:name="_Toc519951730"/>
    </w:p>
    <w:p w:rsidR="00513C7C" w:rsidRDefault="00513C7C" w:rsidP="00513C7C">
      <w:pPr>
        <w:pStyle w:val="berschrift3"/>
      </w:pPr>
      <w:r>
        <w:t>Aufnahme von Hologrammen</w:t>
      </w:r>
    </w:p>
    <w:p w:rsidR="00566009" w:rsidRPr="00566009" w:rsidRDefault="00566009" w:rsidP="00566009">
      <w:r>
        <w:t>Wichtig ist es die Kamera zunächst richtig an den Raspberry anzuschließen. Zu beachten ist dabei die ORietierung des sog. Ribbon Kabels. Die Stromversorgung, eine Tastatur+Maus und ein Monitor sollten ebenfalls angeschlossen werden.</w:t>
      </w:r>
    </w:p>
    <w:p w:rsidR="00513C7C" w:rsidRDefault="00513C7C" w:rsidP="00513C7C">
      <w:pPr>
        <w:pStyle w:val="KeinLeerraum"/>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Für die Aufnahme von Hologrammen muss die LED eingeschaltet sein. Dann kann das Terminal von Raspbian geöffnet werden. Um ein Bild zu erstellen soll nun folgendes eingegeben werden:</w:t>
      </w:r>
    </w:p>
    <w:p w:rsidR="00513C7C" w:rsidRDefault="00513C7C" w:rsidP="00513C7C">
      <w:pPr>
        <w:pStyle w:val="KeinLeerraum"/>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462929" w:rsidRPr="00513C7C" w:rsidRDefault="00513C7C" w:rsidP="00513C7C">
      <w:pPr>
        <w:pStyle w:val="KeinLeerraum"/>
        <w:rPr>
          <w:rStyle w:val="berschrift2Zchn"/>
          <w:rFonts w:asciiTheme="minorHAnsi" w:eastAsiaTheme="minorEastAsia" w:hAnsiTheme="minorHAnsi" w:cstheme="minorBidi"/>
          <w:bCs w:val="0"/>
          <w:i/>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sidRPr="00513C7C">
        <w:rPr>
          <w:rStyle w:val="berschrift2Zchn"/>
          <w:rFonts w:asciiTheme="minorHAnsi" w:eastAsiaTheme="minorEastAsia" w:hAnsiTheme="minorHAnsi" w:cstheme="minorBidi"/>
          <w:bCs w:val="0"/>
          <w:i/>
          <w:iCs/>
          <w:outline w:val="0"/>
          <w:color w:val="000000"/>
          <w:sz w:val="22"/>
          <w:szCs w:val="21"/>
          <w:lang w:eastAsia="de-DE"/>
          <w14:textOutline w14:w="0" w14:cap="rnd" w14:cmpd="sng" w14:algn="ctr">
            <w14:noFill/>
            <w14:prstDash w14:val="solid"/>
            <w14:bevel/>
          </w14:textOutline>
          <w14:textFill>
            <w14:solidFill>
              <w14:srgbClr w14:val="000000"/>
            </w14:solidFill>
          </w14:textFill>
        </w:rPr>
        <w:t>raspistill -</w:t>
      </w:r>
      <w:bookmarkEnd w:id="69"/>
      <w:r w:rsidRPr="00513C7C">
        <w:rPr>
          <w:rStyle w:val="berschrift2Zchn"/>
          <w:rFonts w:asciiTheme="minorHAnsi" w:eastAsiaTheme="minorEastAsia" w:hAnsiTheme="minorHAnsi" w:cstheme="minorBidi"/>
          <w:bCs w:val="0"/>
          <w:i/>
          <w:iCs/>
          <w:outline w:val="0"/>
          <w:color w:val="000000"/>
          <w:sz w:val="22"/>
          <w:szCs w:val="21"/>
          <w:lang w:eastAsia="de-DE"/>
          <w14:textOutline w14:w="0" w14:cap="rnd" w14:cmpd="sng" w14:algn="ctr">
            <w14:noFill/>
            <w14:prstDash w14:val="solid"/>
            <w14:bevel/>
          </w14:textOutline>
          <w14:textFill>
            <w14:solidFill>
              <w14:srgbClr w14:val="000000"/>
            </w14:solidFill>
          </w14:textFill>
        </w:rPr>
        <w:t>f test.jpg -t 10000</w:t>
      </w:r>
    </w:p>
    <w:p w:rsidR="00513C7C" w:rsidRDefault="00513C7C" w:rsidP="00513C7C">
      <w:pPr>
        <w:pStyle w:val="KeinLeerraum"/>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sidRPr="00513C7C">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raspistill</w:t>
      </w: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ist das Programm, was die Kamera öffnet </w:t>
      </w:r>
    </w:p>
    <w:p w:rsid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sidRPr="00513C7C">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-f </w:t>
      </w: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ist eine sog. Flag, die das gesehene Bild auf dem Bildschirm anzeigt</w:t>
      </w:r>
    </w:p>
    <w:p w:rsid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test.jpg </w:t>
      </w: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ist der Dateiname für die gespeicherte Information im Ordner /home/pi</w:t>
      </w:r>
    </w:p>
    <w:p w:rsidR="00513C7C" w:rsidRP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sidRPr="00513C7C">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-t 1000</w:t>
      </w:r>
      <w:r>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0 </w:t>
      </w:r>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ist eine weitere Flag welche die Zeit der Anezige (10s, bzw. 10000 ms) wiedergibt</w:t>
      </w:r>
    </w:p>
    <w:p w:rsidR="00513C7C" w:rsidRDefault="00513C7C" w:rsidP="00513C7C">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70" w:name="_Toc519951734"/>
    </w:p>
    <w:p w:rsidR="00462929" w:rsidRPr="00513C7C" w:rsidRDefault="00513C7C" w:rsidP="00513C7C">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lastRenderedPageBreak/>
        <w:t xml:space="preserve">Es können nun mehrere Bilder aufgenommen werden mit unterschiedlichen Dateinamen. Diese dann auf einem USB-Stick speichern und diese mit dem FIJI-Plugin rekosntruieren. </w:t>
      </w:r>
      <w:bookmarkEnd w:id="70"/>
    </w:p>
    <w:p w:rsidR="00F27A51" w:rsidRDefault="00F27A51"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235BCB" w:rsidRDefault="00235BCB" w:rsidP="00235BCB">
      <w:pPr>
        <w:rPr>
          <w:rStyle w:val="berschrift2Zchn"/>
        </w:rPr>
      </w:pPr>
      <w:r>
        <w:rPr>
          <w:rStyle w:val="berschrift2Zchn"/>
        </w:rPr>
        <w:t>Aufnahme mit M5Stack Camera</w:t>
      </w:r>
    </w:p>
    <w:p w:rsidR="00235BCB" w:rsidRDefault="00235BCB" w:rsidP="00235BCB">
      <w:r>
        <w:t>Für die Aufnahme des Holograms nehmen wir hier den ESP32 der mit einer Kamera (</w:t>
      </w:r>
      <w:r w:rsidRPr="007A6D10">
        <w:t>OV2640</w:t>
      </w:r>
      <w:r>
        <w:t>) ausgestattet ist. Hierzu haben wir bereits ein kleines Programm erstellt, welches das Bild automatisch per WiFi an einen Rechner sendet.</w:t>
      </w:r>
    </w:p>
    <w:p w:rsidR="00235BCB" w:rsidRDefault="00235BCB" w:rsidP="00235BCB">
      <w:r>
        <w:t>Weitere Infos hier:</w:t>
      </w:r>
    </w:p>
    <w:p w:rsidR="00235BCB" w:rsidRDefault="00E34791" w:rsidP="00235BCB">
      <w:hyperlink r:id="rId43" w:history="1">
        <w:r w:rsidR="00235BCB" w:rsidRPr="00DB6761">
          <w:rPr>
            <w:rStyle w:val="Hyperlink"/>
          </w:rPr>
          <w:t>https://github.com/m5stack/M5Stack-UserGuide/blob/master/ESP32CAM.md</w:t>
        </w:r>
      </w:hyperlink>
    </w:p>
    <w:p w:rsidR="00235BCB" w:rsidRDefault="00235BCB" w:rsidP="00235BCB">
      <w:pPr>
        <w:pStyle w:val="berschrift4"/>
        <w:rPr>
          <w:lang w:val="en-US"/>
        </w:rPr>
      </w:pPr>
      <w:r>
        <w:rPr>
          <w:lang w:val="en-US"/>
        </w:rPr>
        <w:t xml:space="preserve">Details zur Kamera: </w:t>
      </w:r>
    </w:p>
    <w:p w:rsidR="00235BCB" w:rsidRDefault="00235BCB" w:rsidP="00235BCB">
      <w:pPr>
        <w:numPr>
          <w:ilvl w:val="0"/>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ESP32 Spezifikationen:</w:t>
      </w:r>
    </w:p>
    <w:p w:rsidR="00235BCB" w:rsidRDefault="00235BCB" w:rsidP="00235BCB">
      <w:pPr>
        <w:numPr>
          <w:ilvl w:val="1"/>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Dual-core Tensilica LX6 microprocessor</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Bis zu 240MHz clock frequency</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520kB internal SRAM</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4MB Flash memory</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Integrierter 802.11 BGN WiFi transceiver</w:t>
      </w:r>
    </w:p>
    <w:p w:rsidR="00235BCB" w:rsidRPr="00071ECB" w:rsidRDefault="00235BCB" w:rsidP="00235BCB">
      <w:pPr>
        <w:numPr>
          <w:ilvl w:val="1"/>
          <w:numId w:val="30"/>
        </w:numPr>
        <w:spacing w:before="60" w:after="100" w:afterAutospacing="1" w:line="240" w:lineRule="auto"/>
        <w:rPr>
          <w:rFonts w:ascii="Segoe UI" w:hAnsi="Segoe UI" w:cs="Segoe UI"/>
          <w:color w:val="24292E"/>
          <w:lang w:val="en-US"/>
        </w:rPr>
      </w:pPr>
      <w:r w:rsidRPr="00071ECB">
        <w:rPr>
          <w:rFonts w:ascii="Segoe UI" w:hAnsi="Segoe UI" w:cs="Segoe UI"/>
          <w:color w:val="24292E"/>
          <w:lang w:val="en-US"/>
        </w:rPr>
        <w:t>Integrierter dual-mode Bluetooth (classic and BLE)</w:t>
      </w:r>
    </w:p>
    <w:p w:rsidR="00235BCB" w:rsidRPr="00071ECB" w:rsidRDefault="00235BCB" w:rsidP="00235BCB">
      <w:pPr>
        <w:numPr>
          <w:ilvl w:val="1"/>
          <w:numId w:val="30"/>
        </w:numPr>
        <w:spacing w:before="60" w:after="100" w:afterAutospacing="1" w:line="240" w:lineRule="auto"/>
        <w:rPr>
          <w:rFonts w:ascii="Segoe UI" w:hAnsi="Segoe UI" w:cs="Segoe UI"/>
          <w:color w:val="24292E"/>
          <w:lang w:val="en-US"/>
        </w:rPr>
      </w:pPr>
      <w:r w:rsidRPr="00071ECB">
        <w:rPr>
          <w:rFonts w:ascii="Segoe UI" w:hAnsi="Segoe UI" w:cs="Segoe UI"/>
          <w:color w:val="24292E"/>
          <w:lang w:val="en-US"/>
        </w:rPr>
        <w:t>Hardware accelerated encryption (AES, SHA2, ECC, RSA-4096)</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CP2104 USB TTL</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OV2640 sensor</w:t>
      </w:r>
    </w:p>
    <w:p w:rsidR="00235BCB" w:rsidRDefault="00235BCB" w:rsidP="00235BCB">
      <w:pPr>
        <w:numPr>
          <w:ilvl w:val="1"/>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Output Formats(8-bit):</w:t>
      </w:r>
    </w:p>
    <w:p w:rsidR="00235BCB" w:rsidRDefault="00235BCB" w:rsidP="00235BCB">
      <w:pPr>
        <w:numPr>
          <w:ilvl w:val="2"/>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YUV(422/420)/YCbCr422</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RGB565/555</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8-bit compressed data</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8-/10-bit Raw RGB data</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Maximum Image Transfer Rate</w:t>
      </w:r>
    </w:p>
    <w:p w:rsidR="00235BCB" w:rsidRDefault="00235BCB" w:rsidP="00235BCB">
      <w:pPr>
        <w:numPr>
          <w:ilvl w:val="2"/>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UXGA/SXGA: 15fps</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SVGA: 30fps</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CIF: 60fps</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Scan Mode: Progressive</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Kamera Spezifikationen:</w:t>
      </w:r>
    </w:p>
    <w:p w:rsidR="00235BCB" w:rsidRDefault="00235BCB" w:rsidP="00235BCB">
      <w:pPr>
        <w:numPr>
          <w:ilvl w:val="1"/>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CCD size : 1/4inch</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Field of View : 78 degree</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Maxmium Pixel: 200W</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Sensor best resolution: 1600 * 1200</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Abmessungen: 25mm x 24mm</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Gewicht: 5g</w:t>
      </w:r>
    </w:p>
    <w:p w:rsidR="00235BCB" w:rsidRDefault="00235BCB" w:rsidP="00235BCB">
      <w:pPr>
        <w:rPr>
          <w:rFonts w:ascii="Times New Roman" w:hAnsi="Times New Roman" w:cs="Times New Roman"/>
        </w:rPr>
      </w:pPr>
    </w:p>
    <w:p w:rsidR="009D47C0" w:rsidRDefault="009D47C0"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890B33" w:rsidRPr="00890B33" w:rsidRDefault="00890B33" w:rsidP="00890B33">
      <w:pPr>
        <w:rPr>
          <w:rStyle w:val="berschrift2Zchn"/>
          <w:rFonts w:asciiTheme="minorHAnsi" w:eastAsiaTheme="minorEastAsia" w:hAnsiTheme="minorHAnsi" w:cstheme="minorBidi"/>
          <w:b w:val="0"/>
          <w:bCs w:val="0"/>
          <w:iCs/>
          <w:color w:val="000000"/>
          <w:sz w:val="22"/>
          <w:szCs w:val="21"/>
          <w:lang w:eastAsia="de-DE"/>
          <w14:textOutline w14:w="0" w14:cap="rnd" w14:cmpd="sng" w14:algn="ctr">
            <w14:noFill/>
            <w14:prstDash w14:val="solid"/>
            <w14:bevel/>
          </w14:textOutline>
          <w14:textFill>
            <w14:solidFill>
              <w14:srgbClr w14:val="000000"/>
            </w14:solidFill>
          </w14:textFill>
        </w:rPr>
      </w:pPr>
    </w:p>
    <w:p w:rsidR="00890B33" w:rsidRPr="00890B33" w:rsidRDefault="00890B33" w:rsidP="00890B33">
      <w:pPr>
        <w:pStyle w:val="berschrift1"/>
        <w:rPr>
          <w:rStyle w:val="berschrift2Zchn"/>
          <w:rFonts w:eastAsiaTheme="minorEastAsia" w:cstheme="minorBidi"/>
          <w:b w:val="0"/>
          <w:bCs w:val="0"/>
          <w:iCs/>
          <w:sz w:val="28"/>
          <w:szCs w:val="38"/>
          <w14:textOutline w14:w="0" w14:cap="rnd" w14:cmpd="sng" w14:algn="ctr">
            <w14:noFill/>
            <w14:prstDash w14:val="solid"/>
            <w14:bevel/>
          </w14:textOutline>
          <w14:textFill>
            <w14:solidFill>
              <w14:schemeClr w14:val="accent1"/>
            </w14:solidFill>
          </w14:textFill>
        </w:rPr>
      </w:pPr>
      <w:bookmarkStart w:id="71" w:name="_Toc519951737"/>
      <w:r w:rsidRPr="00890B33">
        <w:t>Probenpräpa</w:t>
      </w:r>
      <w:r>
        <w:t>ration</w:t>
      </w:r>
      <w:r w:rsidRPr="00890B33">
        <w:rPr>
          <w:rStyle w:val="berschrift2Zchn"/>
          <w:rFonts w:eastAsiaTheme="minorEastAsia" w:cstheme="minorBidi"/>
          <w:b w:val="0"/>
          <w:bCs w:val="0"/>
          <w:iCs/>
          <w:sz w:val="28"/>
          <w:szCs w:val="38"/>
          <w14:textOutline w14:w="0" w14:cap="rnd" w14:cmpd="sng" w14:algn="ctr">
            <w14:noFill/>
            <w14:prstDash w14:val="solid"/>
            <w14:bevel/>
          </w14:textOutline>
          <w14:textFill>
            <w14:solidFill>
              <w14:schemeClr w14:val="accent1"/>
            </w14:solidFill>
          </w14:textFill>
        </w:rPr>
        <w:t>n</w:t>
      </w:r>
      <w:bookmarkEnd w:id="71"/>
      <w:r w:rsidRPr="00890B33">
        <w:rPr>
          <w:rStyle w:val="berschrift2Zchn"/>
          <w:rFonts w:eastAsiaTheme="minorEastAsia" w:cstheme="minorBidi"/>
          <w:b w:val="0"/>
          <w:bCs w:val="0"/>
          <w:iCs/>
          <w:sz w:val="28"/>
          <w:szCs w:val="38"/>
          <w14:textOutline w14:w="0" w14:cap="rnd" w14:cmpd="sng" w14:algn="ctr">
            <w14:noFill/>
            <w14:prstDash w14:val="solid"/>
            <w14:bevel/>
          </w14:textOutline>
          <w14:textFill>
            <w14:solidFill>
              <w14:schemeClr w14:val="accent1"/>
            </w14:solidFill>
          </w14:textFill>
        </w:rPr>
        <w:t xml:space="preserve"> </w:t>
      </w:r>
    </w:p>
    <w:p w:rsidR="00235BCB" w:rsidRPr="008677C0" w:rsidRDefault="00ED46A9" w:rsidP="008677C0">
      <w:bookmarkStart w:id="72" w:name="_Toc519951738"/>
      <w:r w:rsidRPr="008677C0">
        <w:t xml:space="preserve">Zur Abbildung eignen sich z.B. Schleimhautzellen besonders gut, da sie nur einen geringen Amplitudenkontrast aufweisen, das heißt, dass das Licht nur wenig abgeschwächt wird, aber durch die Gangunterschiede des Lichts zu schönen Inferenzen führen. Hierzu können mit einem sauberen Löffel einige Zellen aus der Innenseite der Mundschleimhaut gelöst werden. Wenn diese auf einem Objektträger gegeben werden, kann das Präparat mit einem </w:t>
      </w:r>
      <w:bookmarkEnd w:id="72"/>
      <w:r w:rsidRPr="008677C0">
        <w:t>Coverslip versiegelt werden.</w:t>
      </w:r>
    </w:p>
    <w:p w:rsidR="00ED46A9" w:rsidRPr="00890B33" w:rsidRDefault="00ED46A9" w:rsidP="00ED46A9">
      <w:pPr>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F27A51" w:rsidRPr="00F27A51" w:rsidRDefault="00F27A51" w:rsidP="00F27A51">
      <w:pPr>
        <w:pStyle w:val="berschrift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pPr>
      <w:bookmarkStart w:id="73" w:name="_Toc519951736"/>
      <w:r w:rsidRPr="00F27A5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t>Beispiele aus der Rekonstrutkion</w:t>
      </w:r>
      <w:bookmarkEnd w:id="73"/>
      <w:r w:rsidRPr="00F27A5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t xml:space="preserve"> </w:t>
      </w:r>
    </w:p>
    <w:p w:rsidR="00F27A51" w:rsidRDefault="00F27A51"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Pr>
          <w:noProof/>
          <w:lang w:eastAsia="de-DE"/>
        </w:rPr>
        <mc:AlternateContent>
          <mc:Choice Requires="wpg">
            <w:drawing>
              <wp:anchor distT="0" distB="0" distL="114300" distR="114300" simplePos="0" relativeHeight="251675648" behindDoc="0" locked="0" layoutInCell="1" allowOverlap="1">
                <wp:simplePos x="0" y="0"/>
                <wp:positionH relativeFrom="column">
                  <wp:posOffset>-52803</wp:posOffset>
                </wp:positionH>
                <wp:positionV relativeFrom="paragraph">
                  <wp:posOffset>348615</wp:posOffset>
                </wp:positionV>
                <wp:extent cx="6145969" cy="3015909"/>
                <wp:effectExtent l="0" t="0" r="1270" b="0"/>
                <wp:wrapTopAndBottom/>
                <wp:docPr id="290" name="Gruppieren 290"/>
                <wp:cNvGraphicFramePr/>
                <a:graphic xmlns:a="http://schemas.openxmlformats.org/drawingml/2006/main">
                  <a:graphicData uri="http://schemas.microsoft.com/office/word/2010/wordprocessingGroup">
                    <wpg:wgp>
                      <wpg:cNvGrpSpPr/>
                      <wpg:grpSpPr>
                        <a:xfrm>
                          <a:off x="0" y="0"/>
                          <a:ext cx="6145969" cy="3015909"/>
                          <a:chOff x="0" y="0"/>
                          <a:chExt cx="6145969" cy="3015909"/>
                        </a:xfrm>
                      </wpg:grpSpPr>
                      <pic:pic xmlns:pic="http://schemas.openxmlformats.org/drawingml/2006/picture">
                        <pic:nvPicPr>
                          <pic:cNvPr id="289" name="Picture 3" descr="C:\Users\Bene\Dropbox\Dokumente\FHKoeln\Projekt_OE\Datasets\15_06_01-SonyXperiaDMD\result6_0.0034.png"/>
                          <pic:cNvPicPr>
                            <a:picLocks noGrp="1"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3141784" y="11724"/>
                            <a:ext cx="3004185" cy="3004185"/>
                          </a:xfrm>
                          <a:prstGeom prst="rect">
                            <a:avLst/>
                          </a:prstGeom>
                          <a:noFill/>
                          <a:ln>
                            <a:noFill/>
                          </a:ln>
                          <a:extLst/>
                        </pic:spPr>
                      </pic:pic>
                      <pic:pic xmlns:pic="http://schemas.openxmlformats.org/drawingml/2006/picture">
                        <pic:nvPicPr>
                          <pic:cNvPr id="10" name="Picture 2" descr="C:\Users\Bene\Dropbox\Dokumente\FHKoeln\Projekt_OE\Datasets\15_06_01-SonyXperiaDMD\cell.png"/>
                          <pic:cNvPicPr>
                            <a:picLocks noGrp="1"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04185" cy="3004185"/>
                          </a:xfrm>
                          <a:prstGeom prst="rect">
                            <a:avLst/>
                          </a:prstGeom>
                          <a:noFill/>
                          <a:ln>
                            <a:noFill/>
                          </a:ln>
                          <a:extLst/>
                        </pic:spPr>
                      </pic:pic>
                    </wpg:wgp>
                  </a:graphicData>
                </a:graphic>
              </wp:anchor>
            </w:drawing>
          </mc:Choice>
          <mc:Fallback>
            <w:pict>
              <v:group w14:anchorId="7C1A15D7" id="Gruppieren 290" o:spid="_x0000_s1026" style="position:absolute;margin-left:-4.15pt;margin-top:27.45pt;width:483.95pt;height:237.45pt;z-index:251675648" coordsize="61459,3015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">
                <w10:wrap type="topAndBottom"/>
              </v:group>
            </w:pict>
          </mc:Fallback>
        </mc:AlternateContent>
      </w:r>
    </w:p>
    <w:p w:rsidR="00F27A51" w:rsidRDefault="00F27A51"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47045E" w:rsidRPr="00AA6C29" w:rsidRDefault="0047045E" w:rsidP="00462929">
      <w:pPr>
        <w:rPr>
          <w:rStyle w:val="berschrift2Zchn"/>
        </w:rPr>
      </w:pPr>
      <w:bookmarkStart w:id="74" w:name="_Toc519951740"/>
      <w:r w:rsidRPr="00AA6C29">
        <w:rPr>
          <w:rStyle w:val="berschrift2Zchn"/>
        </w:rPr>
        <w:t>Nützliche Links und Quellen</w:t>
      </w:r>
      <w:bookmarkEnd w:id="74"/>
      <w:r w:rsidRPr="00AA6C29">
        <w:rPr>
          <w:rStyle w:val="berschrift2Zchn"/>
        </w:rPr>
        <w:t xml:space="preserve"> </w:t>
      </w:r>
    </w:p>
    <w:p w:rsidR="0047045E" w:rsidRPr="005B0A1C" w:rsidRDefault="0047045E" w:rsidP="0047045E">
      <w:pPr>
        <w:pStyle w:val="KeinLeerraum"/>
        <w:numPr>
          <w:ilvl w:val="0"/>
          <w:numId w:val="7"/>
        </w:numPr>
        <w:rPr>
          <w:rFonts w:eastAsia="Times New Roman"/>
          <w:lang w:val="en-US" w:eastAsia="de-DE"/>
        </w:rPr>
      </w:pPr>
      <w:r w:rsidRPr="005B0A1C">
        <w:rPr>
          <w:rFonts w:eastAsia="Times New Roman"/>
          <w:lang w:val="en-US" w:eastAsia="de-DE"/>
        </w:rPr>
        <w:t>Ozcan Papers</w:t>
      </w:r>
    </w:p>
    <w:p w:rsidR="0047045E" w:rsidRPr="005B0A1C" w:rsidRDefault="0047045E" w:rsidP="0047045E">
      <w:pPr>
        <w:pStyle w:val="KeinLeerraum"/>
        <w:numPr>
          <w:ilvl w:val="0"/>
          <w:numId w:val="7"/>
        </w:numPr>
        <w:rPr>
          <w:rFonts w:eastAsia="Times New Roman"/>
          <w:lang w:val="en-US" w:eastAsia="de-DE"/>
        </w:rPr>
      </w:pPr>
      <w:r w:rsidRPr="005B0A1C">
        <w:rPr>
          <w:rFonts w:eastAsia="Times New Roman"/>
          <w:lang w:val="en-US" w:eastAsia="de-DE"/>
        </w:rPr>
        <w:t xml:space="preserve">iGEM 2017 </w:t>
      </w:r>
    </w:p>
    <w:p w:rsidR="0047045E" w:rsidRPr="005B0A1C" w:rsidRDefault="0047045E" w:rsidP="0047045E">
      <w:pPr>
        <w:pStyle w:val="KeinLeerraum"/>
        <w:numPr>
          <w:ilvl w:val="0"/>
          <w:numId w:val="7"/>
        </w:numPr>
        <w:rPr>
          <w:rFonts w:eastAsia="Times New Roman"/>
          <w:lang w:val="en-US" w:eastAsia="de-DE"/>
        </w:rPr>
      </w:pPr>
      <w:r w:rsidRPr="005B0A1C">
        <w:rPr>
          <w:rFonts w:eastAsia="Times New Roman"/>
          <w:lang w:val="en-US" w:eastAsia="de-DE"/>
        </w:rPr>
        <w:t>Beniroquai Blog</w:t>
      </w:r>
    </w:p>
    <w:p w:rsidR="0047045E" w:rsidRDefault="0047045E" w:rsidP="0047045E">
      <w:pPr>
        <w:pStyle w:val="KeinLeerraum"/>
        <w:numPr>
          <w:ilvl w:val="0"/>
          <w:numId w:val="7"/>
        </w:numPr>
        <w:rPr>
          <w:rFonts w:eastAsia="Times New Roman"/>
          <w:lang w:val="en-US" w:eastAsia="de-DE"/>
        </w:rPr>
      </w:pPr>
      <w:r w:rsidRPr="005B0A1C">
        <w:rPr>
          <w:rFonts w:eastAsia="Times New Roman"/>
          <w:lang w:val="en-US" w:eastAsia="de-DE"/>
        </w:rPr>
        <w:t xml:space="preserve">Master Thesis Upsalla </w:t>
      </w:r>
    </w:p>
    <w:p w:rsidR="00E128D8" w:rsidRDefault="00E128D8" w:rsidP="0047045E">
      <w:pPr>
        <w:tabs>
          <w:tab w:val="left" w:pos="1994"/>
        </w:tabs>
      </w:pPr>
    </w:p>
    <w:p w:rsidR="00D31D42" w:rsidRDefault="00D31D42" w:rsidP="0047045E">
      <w:pPr>
        <w:tabs>
          <w:tab w:val="left" w:pos="1994"/>
        </w:tabs>
      </w:pPr>
    </w:p>
    <w:p w:rsidR="00D31D42" w:rsidRPr="00D31D42" w:rsidRDefault="00D31D42" w:rsidP="00D31D42">
      <w:pPr>
        <w:tabs>
          <w:tab w:val="left" w:pos="1994"/>
        </w:tabs>
        <w:rPr>
          <w:lang w:val="en-US"/>
        </w:rPr>
      </w:pPr>
      <w:r w:rsidRPr="00D31D42">
        <w:rPr>
          <w:lang w:val="en-US"/>
        </w:rPr>
        <w:t xml:space="preserve">Ayoub, A., Divós, P., Tóth, S., &amp; Tõkés, S. (2006a). Software Algorithm to Reconstruct 2D Images from Recorded 3D In-Line DHM Holograms. </w:t>
      </w:r>
      <w:r w:rsidRPr="00D31D42">
        <w:rPr>
          <w:i/>
          <w:lang w:val="en-US"/>
        </w:rPr>
        <w:t>Computer and Automation Research Institute</w:t>
      </w:r>
      <w:r w:rsidRPr="00D31D42">
        <w:rPr>
          <w:lang w:val="en-US"/>
        </w:rPr>
        <w:t>, 5.</w:t>
      </w:r>
    </w:p>
    <w:p w:rsidR="00D31D42" w:rsidRPr="00D31D42" w:rsidRDefault="00D31D42" w:rsidP="00D31D42">
      <w:pPr>
        <w:tabs>
          <w:tab w:val="left" w:pos="1994"/>
        </w:tabs>
        <w:rPr>
          <w:lang w:val="en-US"/>
        </w:rPr>
      </w:pPr>
      <w:r w:rsidRPr="00D31D42">
        <w:rPr>
          <w:lang w:val="en-US"/>
        </w:rPr>
        <w:t xml:space="preserve">Ayoub, A., Divós, P., Tóth, S., &amp; Tõkés, S. (2006b). Software Algorithm to Reconstruct 2D Images from Recorded 3D In-Line DHM Holograms. </w:t>
      </w:r>
      <w:r w:rsidRPr="00D31D42">
        <w:rPr>
          <w:i/>
          <w:lang w:val="en-US"/>
        </w:rPr>
        <w:t>Computer and Automation Research Institute</w:t>
      </w:r>
      <w:r w:rsidRPr="00D31D42">
        <w:rPr>
          <w:lang w:val="en-US"/>
        </w:rPr>
        <w:t>, 5.</w:t>
      </w:r>
    </w:p>
    <w:p w:rsidR="00D31D42" w:rsidRPr="00D31D42" w:rsidRDefault="00D31D42" w:rsidP="00D31D42">
      <w:pPr>
        <w:tabs>
          <w:tab w:val="left" w:pos="1994"/>
        </w:tabs>
        <w:rPr>
          <w:lang w:val="en-US"/>
        </w:rPr>
      </w:pPr>
      <w:r w:rsidRPr="00D31D42">
        <w:rPr>
          <w:lang w:val="en-US"/>
        </w:rPr>
        <w:lastRenderedPageBreak/>
        <w:t xml:space="preserve">Bishara, W., Su, T.-W., Coskun, A. F., &amp; Ozcan, A. (2010). Lensfree on-chip microscopy over a wide field-of-view using pixel super-resolution. </w:t>
      </w:r>
      <w:r w:rsidRPr="00D31D42">
        <w:rPr>
          <w:i/>
          <w:lang w:val="en-US"/>
        </w:rPr>
        <w:t>Optics Express</w:t>
      </w:r>
      <w:r w:rsidRPr="00D31D42">
        <w:rPr>
          <w:lang w:val="en-US"/>
        </w:rPr>
        <w:t xml:space="preserve">, </w:t>
      </w:r>
      <w:r w:rsidRPr="00D31D42">
        <w:rPr>
          <w:i/>
          <w:lang w:val="en-US"/>
        </w:rPr>
        <w:t>18</w:t>
      </w:r>
      <w:r w:rsidRPr="00D31D42">
        <w:rPr>
          <w:lang w:val="en-US"/>
        </w:rPr>
        <w:t>(11), 11181–11191. http://doi.org/10.1364/OE.18.011181</w:t>
      </w:r>
    </w:p>
    <w:p w:rsidR="00D31D42" w:rsidRPr="00D31D42" w:rsidRDefault="00D31D42" w:rsidP="00D31D42">
      <w:pPr>
        <w:tabs>
          <w:tab w:val="left" w:pos="1994"/>
        </w:tabs>
        <w:rPr>
          <w:lang w:val="en-US"/>
        </w:rPr>
      </w:pPr>
      <w:r w:rsidRPr="00D31D42">
        <w:rPr>
          <w:lang w:val="en-US"/>
        </w:rPr>
        <w:t xml:space="preserve">Bishara, W., Zhu, H., &amp; Ozcan, A. (2010). Holographic opto-fluidic microscopy. </w:t>
      </w:r>
      <w:r w:rsidRPr="00D31D42">
        <w:rPr>
          <w:i/>
          <w:lang w:val="en-US"/>
        </w:rPr>
        <w:t>Optics Express</w:t>
      </w:r>
      <w:r w:rsidRPr="00D31D42">
        <w:rPr>
          <w:lang w:val="en-US"/>
        </w:rPr>
        <w:t xml:space="preserve">, </w:t>
      </w:r>
      <w:r w:rsidRPr="00D31D42">
        <w:rPr>
          <w:i/>
          <w:lang w:val="en-US"/>
        </w:rPr>
        <w:t>18</w:t>
      </w:r>
      <w:r w:rsidRPr="00D31D42">
        <w:rPr>
          <w:lang w:val="en-US"/>
        </w:rPr>
        <w:t>(26), 27499–27510. http://doi.org/10.1364/OE.18.027499</w:t>
      </w:r>
    </w:p>
    <w:p w:rsidR="00D31D42" w:rsidRPr="00D31D42" w:rsidRDefault="00D31D42" w:rsidP="00D31D42">
      <w:pPr>
        <w:tabs>
          <w:tab w:val="left" w:pos="1994"/>
        </w:tabs>
        <w:rPr>
          <w:lang w:val="en-US"/>
        </w:rPr>
      </w:pPr>
      <w:r w:rsidRPr="00D31D42">
        <w:rPr>
          <w:lang w:val="en-US"/>
        </w:rPr>
        <w:t>Coupling, F., Calculation, E., Copyright, C., &amp; Reserved, A. R. (2007a). APPLICATION NOTE Table of Contents, (418), 1–7.</w:t>
      </w:r>
    </w:p>
    <w:p w:rsidR="00D31D42" w:rsidRPr="00363A0C" w:rsidRDefault="00D31D42" w:rsidP="00D31D42">
      <w:pPr>
        <w:tabs>
          <w:tab w:val="left" w:pos="1994"/>
        </w:tabs>
        <w:rPr>
          <w:lang w:val="en-US"/>
        </w:rPr>
      </w:pPr>
      <w:r w:rsidRPr="00D31D42">
        <w:rPr>
          <w:lang w:val="en-US"/>
        </w:rPr>
        <w:t xml:space="preserve">Coupling, F., Calculation, E., Copyright, C., &amp; Reserved, A. R. (2007b). </w:t>
      </w:r>
      <w:r w:rsidRPr="00363A0C">
        <w:rPr>
          <w:lang w:val="en-US"/>
        </w:rPr>
        <w:t>APPLICATION NOTE Table of Contents, (418), 1–7.</w:t>
      </w:r>
    </w:p>
    <w:p w:rsidR="00D31D42" w:rsidRPr="00363A0C" w:rsidRDefault="00D31D42" w:rsidP="00D31D42">
      <w:pPr>
        <w:tabs>
          <w:tab w:val="left" w:pos="1994"/>
        </w:tabs>
        <w:rPr>
          <w:lang w:val="en-US"/>
        </w:rPr>
      </w:pPr>
      <w:r w:rsidRPr="00363A0C">
        <w:rPr>
          <w:lang w:val="en-US"/>
        </w:rPr>
        <w:t>Examples of Digital Hologram Reconstruction Programs. (n.d.).</w:t>
      </w:r>
    </w:p>
    <w:p w:rsidR="00D31D42" w:rsidRPr="00363A0C" w:rsidRDefault="00D31D42" w:rsidP="00D31D42">
      <w:pPr>
        <w:tabs>
          <w:tab w:val="left" w:pos="1994"/>
        </w:tabs>
        <w:rPr>
          <w:lang w:val="en-US"/>
        </w:rPr>
      </w:pPr>
      <w:r w:rsidRPr="00363A0C">
        <w:rPr>
          <w:lang w:val="en-US"/>
        </w:rPr>
        <w:t>Garcia, G. E. (2013). Proof-of-concept demonstration of smart optical imaging systems, 2012–2013.</w:t>
      </w:r>
    </w:p>
    <w:p w:rsidR="00D31D42" w:rsidRPr="00363A0C" w:rsidRDefault="00D31D42" w:rsidP="00D31D42">
      <w:pPr>
        <w:tabs>
          <w:tab w:val="left" w:pos="1994"/>
        </w:tabs>
        <w:rPr>
          <w:lang w:val="en-US"/>
        </w:rPr>
      </w:pPr>
      <w:r w:rsidRPr="00363A0C">
        <w:rPr>
          <w:lang w:val="en-US"/>
        </w:rPr>
        <w:t xml:space="preserve">Greenbaum, A., Akbari, N., Feizi, A., Luo, W., &amp; Ozcan, A. (2013a). Field-Portable Pixel Super-Resolution Colour Microscope. </w:t>
      </w:r>
      <w:r w:rsidRPr="00363A0C">
        <w:rPr>
          <w:i/>
          <w:lang w:val="en-US"/>
        </w:rPr>
        <w:t>PLoS ONE</w:t>
      </w:r>
      <w:r w:rsidRPr="00363A0C">
        <w:rPr>
          <w:lang w:val="en-US"/>
        </w:rPr>
        <w:t xml:space="preserve">, </w:t>
      </w:r>
      <w:r w:rsidRPr="00363A0C">
        <w:rPr>
          <w:i/>
          <w:lang w:val="en-US"/>
        </w:rPr>
        <w:t>8</w:t>
      </w:r>
      <w:r w:rsidRPr="00363A0C">
        <w:rPr>
          <w:lang w:val="en-US"/>
        </w:rPr>
        <w:t>(9), 1–9. http://doi.org/10.1371/journal.pone.0076475</w:t>
      </w:r>
    </w:p>
    <w:p w:rsidR="00D31D42" w:rsidRPr="00363A0C" w:rsidRDefault="00D31D42" w:rsidP="00D31D42">
      <w:pPr>
        <w:tabs>
          <w:tab w:val="left" w:pos="1994"/>
        </w:tabs>
        <w:rPr>
          <w:lang w:val="en-US"/>
        </w:rPr>
      </w:pPr>
      <w:r w:rsidRPr="00363A0C">
        <w:rPr>
          <w:lang w:val="en-US"/>
        </w:rPr>
        <w:t xml:space="preserve">Greenbaum, A., Akbari, N., Feizi, A., Luo, W., &amp; Ozcan, A. (2013b). Field-Portable Pixel Super-Resolution Colour Microscope. </w:t>
      </w:r>
      <w:r w:rsidRPr="00363A0C">
        <w:rPr>
          <w:i/>
          <w:lang w:val="en-US"/>
        </w:rPr>
        <w:t>PLoS ONE</w:t>
      </w:r>
      <w:r w:rsidRPr="00363A0C">
        <w:rPr>
          <w:lang w:val="en-US"/>
        </w:rPr>
        <w:t xml:space="preserve">, </w:t>
      </w:r>
      <w:r w:rsidRPr="00363A0C">
        <w:rPr>
          <w:i/>
          <w:lang w:val="en-US"/>
        </w:rPr>
        <w:t>8</w:t>
      </w:r>
      <w:r w:rsidRPr="00363A0C">
        <w:rPr>
          <w:lang w:val="en-US"/>
        </w:rPr>
        <w:t>(9), 1–9. http://doi.org/10.1371/journal.pone.0076475</w:t>
      </w:r>
    </w:p>
    <w:p w:rsidR="00D31D42" w:rsidRPr="00363A0C" w:rsidRDefault="00D31D42" w:rsidP="00D31D42">
      <w:pPr>
        <w:tabs>
          <w:tab w:val="left" w:pos="1994"/>
        </w:tabs>
        <w:rPr>
          <w:lang w:val="en-US"/>
        </w:rPr>
      </w:pPr>
      <w:r w:rsidRPr="00363A0C">
        <w:rPr>
          <w:lang w:val="en-US"/>
        </w:rPr>
        <w:t xml:space="preserve">Hardie, R. C., Barnard, K. J., &amp; Armstrong, E. E. (n.d.). Joint MAP Registration and High Resolution Image Estimation Using a Sequence of Undersampled Images 1 List of Figures. </w:t>
      </w:r>
      <w:r w:rsidRPr="00363A0C">
        <w:rPr>
          <w:i/>
          <w:lang w:val="en-US"/>
        </w:rPr>
        <w:t>Image (Rochester, N.Y.)</w:t>
      </w:r>
      <w:r w:rsidRPr="00363A0C">
        <w:rPr>
          <w:lang w:val="en-US"/>
        </w:rPr>
        <w:t xml:space="preserve">, </w:t>
      </w:r>
      <w:r w:rsidRPr="00363A0C">
        <w:rPr>
          <w:i/>
          <w:lang w:val="en-US"/>
        </w:rPr>
        <w:t>12</w:t>
      </w:r>
      <w:r w:rsidRPr="00363A0C">
        <w:rPr>
          <w:lang w:val="en-US"/>
        </w:rPr>
        <w:t>.</w:t>
      </w:r>
    </w:p>
    <w:p w:rsidR="00D31D42" w:rsidRPr="00363A0C" w:rsidRDefault="00D31D42" w:rsidP="00D31D42">
      <w:pPr>
        <w:tabs>
          <w:tab w:val="left" w:pos="1994"/>
        </w:tabs>
        <w:rPr>
          <w:lang w:val="en-US"/>
        </w:rPr>
      </w:pPr>
      <w:r w:rsidRPr="00363A0C">
        <w:rPr>
          <w:lang w:val="en-US"/>
        </w:rPr>
        <w:t>Holography, M. D. (n.d.). Introduction to Modern Digital Holography with MATLAB.</w:t>
      </w:r>
    </w:p>
    <w:p w:rsidR="00D31D42" w:rsidRPr="00363A0C" w:rsidRDefault="00D31D42" w:rsidP="00D31D42">
      <w:pPr>
        <w:tabs>
          <w:tab w:val="left" w:pos="1994"/>
        </w:tabs>
        <w:rPr>
          <w:lang w:val="en-US"/>
        </w:rPr>
      </w:pPr>
      <w:r w:rsidRPr="00363A0C">
        <w:rPr>
          <w:lang w:val="en-US"/>
        </w:rPr>
        <w:t>Jenkins, C. (2012). Digital Holography and Applications in Microscopic Interferometry. Retrieved from http://digitalcommons.calpoly.edu/physsp/57/\nhttp://digitalcommons.calpoly.edu/cgi/viewcontent.cgi?article=1057&amp;context=physsp</w:t>
      </w:r>
    </w:p>
    <w:p w:rsidR="00D31D42" w:rsidRPr="00363A0C" w:rsidRDefault="00D31D42" w:rsidP="00D31D42">
      <w:pPr>
        <w:tabs>
          <w:tab w:val="left" w:pos="1994"/>
        </w:tabs>
        <w:rPr>
          <w:lang w:val="en-US"/>
        </w:rPr>
      </w:pPr>
      <w:r w:rsidRPr="00363A0C">
        <w:rPr>
          <w:lang w:val="en-US"/>
        </w:rPr>
        <w:t xml:space="preserve">Poon, T.-C., &amp; Liu, J.-P. (2014). </w:t>
      </w:r>
      <w:r w:rsidRPr="00363A0C">
        <w:rPr>
          <w:i/>
          <w:lang w:val="en-US"/>
        </w:rPr>
        <w:t>Introduction to Modern Digital Holography</w:t>
      </w:r>
      <w:r w:rsidRPr="00363A0C">
        <w:rPr>
          <w:lang w:val="en-US"/>
        </w:rPr>
        <w:t>.</w:t>
      </w:r>
    </w:p>
    <w:p w:rsidR="00D31D42" w:rsidRPr="00363A0C" w:rsidRDefault="00D31D42" w:rsidP="00D31D42">
      <w:pPr>
        <w:tabs>
          <w:tab w:val="left" w:pos="1994"/>
        </w:tabs>
        <w:rPr>
          <w:lang w:val="en-US"/>
        </w:rPr>
      </w:pPr>
      <w:r w:rsidRPr="00363A0C">
        <w:rPr>
          <w:lang w:val="en-US"/>
        </w:rPr>
        <w:t>Propagation, B., &amp; Manual, T. (1998). LightPipes for Matlab, (c), 1–113.</w:t>
      </w:r>
    </w:p>
    <w:p w:rsidR="00D31D42" w:rsidRPr="00363A0C" w:rsidRDefault="00D31D42" w:rsidP="00D31D42">
      <w:pPr>
        <w:tabs>
          <w:tab w:val="left" w:pos="1994"/>
        </w:tabs>
        <w:rPr>
          <w:lang w:val="en-US"/>
        </w:rPr>
      </w:pPr>
      <w:r w:rsidRPr="00363A0C">
        <w:rPr>
          <w:lang w:val="en-US"/>
        </w:rPr>
        <w:t xml:space="preserve">Salih, A., &amp; Tahir, K. J. (2013). Digital in-line holography for blood cell, </w:t>
      </w:r>
      <w:r w:rsidRPr="00363A0C">
        <w:rPr>
          <w:i/>
          <w:lang w:val="en-US"/>
        </w:rPr>
        <w:t>8</w:t>
      </w:r>
      <w:r w:rsidRPr="00363A0C">
        <w:rPr>
          <w:lang w:val="en-US"/>
        </w:rPr>
        <w:t>(2), 68–72. http://doi.org/10.5897/IJPS12.663</w:t>
      </w:r>
    </w:p>
    <w:p w:rsidR="00D31D42" w:rsidRPr="00363A0C" w:rsidRDefault="00D31D42" w:rsidP="00D31D42">
      <w:pPr>
        <w:tabs>
          <w:tab w:val="left" w:pos="1994"/>
        </w:tabs>
        <w:rPr>
          <w:lang w:val="en-US"/>
        </w:rPr>
      </w:pPr>
      <w:r w:rsidRPr="00363A0C">
        <w:rPr>
          <w:lang w:val="en-US"/>
        </w:rPr>
        <w:t xml:space="preserve">Schultz, S. M. (2007). Using MATLAB to help teach Fourier optics. </w:t>
      </w:r>
      <w:r w:rsidRPr="00363A0C">
        <w:rPr>
          <w:i/>
          <w:lang w:val="en-US"/>
        </w:rPr>
        <w:t>Proc. of SPIE</w:t>
      </w:r>
      <w:r w:rsidRPr="00363A0C">
        <w:rPr>
          <w:lang w:val="en-US"/>
        </w:rPr>
        <w:t xml:space="preserve">, </w:t>
      </w:r>
      <w:r w:rsidRPr="00363A0C">
        <w:rPr>
          <w:i/>
          <w:lang w:val="en-US"/>
        </w:rPr>
        <w:t>6695</w:t>
      </w:r>
      <w:r w:rsidRPr="00363A0C">
        <w:rPr>
          <w:lang w:val="en-US"/>
        </w:rPr>
        <w:t>(2), 66950I–66950I–10. http://doi.org/10.1117/12.735889</w:t>
      </w:r>
    </w:p>
    <w:p w:rsidR="00D31D42" w:rsidRPr="00363A0C" w:rsidRDefault="00D31D42" w:rsidP="00D31D42">
      <w:pPr>
        <w:tabs>
          <w:tab w:val="left" w:pos="1994"/>
        </w:tabs>
        <w:rPr>
          <w:lang w:val="en-US"/>
        </w:rPr>
      </w:pPr>
      <w:r w:rsidRPr="00363A0C">
        <w:rPr>
          <w:lang w:val="en-US"/>
        </w:rPr>
        <w:t>Seifi, M., Fournier, C., &amp; Denis, L. (2012). HoloRec3D: A free Matlab toolbox for digital holography. Retrieved from http://hal-ujm.ccsd.cnrs.fr/ujm-00749137/</w:t>
      </w:r>
    </w:p>
    <w:p w:rsidR="00D31D42" w:rsidRPr="00363A0C" w:rsidRDefault="00D31D42" w:rsidP="00D31D42">
      <w:pPr>
        <w:tabs>
          <w:tab w:val="left" w:pos="1994"/>
        </w:tabs>
        <w:rPr>
          <w:lang w:val="en-US"/>
        </w:rPr>
      </w:pPr>
      <w:r w:rsidRPr="00363A0C">
        <w:rPr>
          <w:lang w:val="en-US"/>
        </w:rPr>
        <w:t xml:space="preserve">Sha, B., Liu, X., Ge, X.-L., &amp; Guo, C.-S. (2014). Fast reconstruction of off-axis digital holograms based on digital spatial multiplexing. </w:t>
      </w:r>
      <w:r w:rsidRPr="00363A0C">
        <w:rPr>
          <w:i/>
          <w:lang w:val="en-US"/>
        </w:rPr>
        <w:t>Optics Express</w:t>
      </w:r>
      <w:r w:rsidRPr="00363A0C">
        <w:rPr>
          <w:lang w:val="en-US"/>
        </w:rPr>
        <w:t xml:space="preserve">, </w:t>
      </w:r>
      <w:r w:rsidRPr="00363A0C">
        <w:rPr>
          <w:i/>
          <w:lang w:val="en-US"/>
        </w:rPr>
        <w:t>22</w:t>
      </w:r>
      <w:r w:rsidRPr="00363A0C">
        <w:rPr>
          <w:lang w:val="en-US"/>
        </w:rPr>
        <w:t>(19), 23066. http://doi.org/10.1364/OE.22.023066</w:t>
      </w:r>
    </w:p>
    <w:p w:rsidR="00D31D42" w:rsidRPr="00363A0C" w:rsidRDefault="00D31D42" w:rsidP="00D31D42">
      <w:pPr>
        <w:tabs>
          <w:tab w:val="left" w:pos="1994"/>
        </w:tabs>
        <w:rPr>
          <w:lang w:val="en-US"/>
        </w:rPr>
      </w:pPr>
      <w:r w:rsidRPr="00363A0C">
        <w:rPr>
          <w:lang w:val="en-US"/>
        </w:rPr>
        <w:t xml:space="preserve">Shimobaba, T., Weng, J., Sakurai, T., Okada, N., Nishitsuji, T., Takada, N., … Ito, T. (2012). Computational wave optics library for C++: CWO++ library. </w:t>
      </w:r>
      <w:r w:rsidRPr="00363A0C">
        <w:rPr>
          <w:i/>
          <w:lang w:val="en-US"/>
        </w:rPr>
        <w:t>Computer Physics Communications</w:t>
      </w:r>
      <w:r w:rsidRPr="00363A0C">
        <w:rPr>
          <w:lang w:val="en-US"/>
        </w:rPr>
        <w:t xml:space="preserve">, </w:t>
      </w:r>
      <w:r w:rsidRPr="00363A0C">
        <w:rPr>
          <w:i/>
          <w:lang w:val="en-US"/>
        </w:rPr>
        <w:t>183</w:t>
      </w:r>
      <w:r w:rsidRPr="00363A0C">
        <w:rPr>
          <w:lang w:val="en-US"/>
        </w:rPr>
        <w:t>(5), 1124–1138. http://doi.org/10.1016/j.cpc.2011.12.027</w:t>
      </w:r>
    </w:p>
    <w:p w:rsidR="00D31D42" w:rsidRPr="00363A0C" w:rsidRDefault="00D31D42" w:rsidP="00D31D42">
      <w:pPr>
        <w:tabs>
          <w:tab w:val="left" w:pos="1994"/>
        </w:tabs>
        <w:rPr>
          <w:lang w:val="en-US"/>
        </w:rPr>
      </w:pPr>
      <w:r w:rsidRPr="00363A0C">
        <w:rPr>
          <w:lang w:val="en-US"/>
        </w:rPr>
        <w:lastRenderedPageBreak/>
        <w:t xml:space="preserve">Shiraki, A., Taniguchi, Y., &amp; Shimobaba, T. (2012). Handheld and low-cost digital holographic microscopy. </w:t>
      </w:r>
      <w:r w:rsidRPr="00363A0C">
        <w:rPr>
          <w:i/>
          <w:lang w:val="en-US"/>
        </w:rPr>
        <w:t>Physics Optics</w:t>
      </w:r>
      <w:r w:rsidRPr="00363A0C">
        <w:rPr>
          <w:lang w:val="en-US"/>
        </w:rPr>
        <w:t>, 1–7.</w:t>
      </w:r>
    </w:p>
    <w:p w:rsidR="00D31D42" w:rsidRPr="00363A0C" w:rsidRDefault="00D31D42" w:rsidP="00D31D42">
      <w:pPr>
        <w:tabs>
          <w:tab w:val="left" w:pos="1994"/>
        </w:tabs>
        <w:rPr>
          <w:lang w:val="en-US"/>
        </w:rPr>
      </w:pPr>
      <w:r w:rsidRPr="00363A0C">
        <w:rPr>
          <w:lang w:val="en-US"/>
        </w:rPr>
        <w:t>Simpkins, J., &amp; Stevenson, R. L. (2012). An Introduction to Super-Resolution Imaging.</w:t>
      </w:r>
    </w:p>
    <w:p w:rsidR="00D31D42" w:rsidRPr="00363A0C" w:rsidRDefault="00D31D42" w:rsidP="00D31D42">
      <w:pPr>
        <w:tabs>
          <w:tab w:val="left" w:pos="1994"/>
        </w:tabs>
        <w:rPr>
          <w:lang w:val="en-US"/>
        </w:rPr>
      </w:pPr>
      <w:r w:rsidRPr="00363A0C">
        <w:rPr>
          <w:lang w:val="en-US"/>
        </w:rPr>
        <w:t>Verrier, N., Atlan, M., Verrier, N., &amp; Atlan, M. (2011). Off-axis digital hologram reconstruction : some practical considerations To cite this version : considerations.</w:t>
      </w:r>
    </w:p>
    <w:p w:rsidR="00D31D42" w:rsidRPr="00D31D42" w:rsidRDefault="00D31D42" w:rsidP="00D31D42">
      <w:pPr>
        <w:tabs>
          <w:tab w:val="left" w:pos="1994"/>
        </w:tabs>
        <w:rPr>
          <w:lang w:val="en-US"/>
        </w:rPr>
      </w:pPr>
      <w:r w:rsidRPr="00D31D42">
        <w:t xml:space="preserve">Kanka, M., Riesenberg, R., Petruck, P., &amp; Graulig, C. (2011). </w:t>
      </w:r>
      <w:r w:rsidRPr="00D31D42">
        <w:rPr>
          <w:lang w:val="en-US"/>
        </w:rPr>
        <w:t xml:space="preserve">High resolution (NA=08) in lensless in-line holographic microscopy with glass sample carriers. </w:t>
      </w:r>
      <w:r w:rsidRPr="00D31D42">
        <w:rPr>
          <w:i/>
          <w:lang w:val="en-US"/>
        </w:rPr>
        <w:t>Optics Letters</w:t>
      </w:r>
      <w:r w:rsidRPr="00D31D42">
        <w:rPr>
          <w:lang w:val="en-US"/>
        </w:rPr>
        <w:t xml:space="preserve">, </w:t>
      </w:r>
      <w:r w:rsidRPr="00D31D42">
        <w:rPr>
          <w:i/>
          <w:lang w:val="en-US"/>
        </w:rPr>
        <w:t>36</w:t>
      </w:r>
      <w:r w:rsidRPr="00D31D42">
        <w:rPr>
          <w:lang w:val="en-US"/>
        </w:rPr>
        <w:t>(18), 3651. http://doi.org/10.1364/OL.36.003651</w:t>
      </w:r>
    </w:p>
    <w:p w:rsidR="00D31D42" w:rsidRPr="00D31D42" w:rsidRDefault="00D31D42" w:rsidP="00D31D42">
      <w:pPr>
        <w:tabs>
          <w:tab w:val="left" w:pos="1994"/>
        </w:tabs>
        <w:rPr>
          <w:lang w:val="en-US"/>
        </w:rPr>
      </w:pPr>
      <w:r w:rsidRPr="00D31D42">
        <w:rPr>
          <w:lang w:val="en-US"/>
        </w:rPr>
        <w:t>Kirchmann, C. C. (2014). A Study of Digital In-Line Holographic Microscopy for Malaria Detection Elin Lundin A Study of Digital In-Line Holographic Microscopy for.</w:t>
      </w:r>
    </w:p>
    <w:p w:rsidR="00D31D42" w:rsidRPr="00363A0C" w:rsidRDefault="00D31D42" w:rsidP="00D31D42">
      <w:pPr>
        <w:tabs>
          <w:tab w:val="left" w:pos="1994"/>
        </w:tabs>
        <w:rPr>
          <w:lang w:val="en-US"/>
        </w:rPr>
      </w:pPr>
      <w:r w:rsidRPr="00363A0C">
        <w:rPr>
          <w:lang w:val="en-US"/>
        </w:rPr>
        <w:t>Latychevskaia, T., &amp; Fink, H. (n.d.). Practical algorithms for simulation and reconstruction of digital in-line holograms, 1–23.</w:t>
      </w:r>
    </w:p>
    <w:p w:rsidR="00D31D42" w:rsidRPr="00363A0C" w:rsidRDefault="00D31D42" w:rsidP="00D31D42">
      <w:pPr>
        <w:tabs>
          <w:tab w:val="left" w:pos="1994"/>
        </w:tabs>
        <w:rPr>
          <w:lang w:val="en-US"/>
        </w:rPr>
      </w:pPr>
      <w:r w:rsidRPr="00363A0C">
        <w:rPr>
          <w:lang w:val="en-US"/>
        </w:rPr>
        <w:t xml:space="preserve">Latychevskaia, T., &amp; Fink, H.-W. (2013). Resolution enhancement in digital holography by self-extrapolation of holograms. </w:t>
      </w:r>
      <w:r w:rsidRPr="00363A0C">
        <w:rPr>
          <w:i/>
          <w:lang w:val="en-US"/>
        </w:rPr>
        <w:t>Optics Express</w:t>
      </w:r>
      <w:r w:rsidRPr="00363A0C">
        <w:rPr>
          <w:lang w:val="en-US"/>
        </w:rPr>
        <w:t xml:space="preserve">, </w:t>
      </w:r>
      <w:r w:rsidRPr="00363A0C">
        <w:rPr>
          <w:i/>
          <w:lang w:val="en-US"/>
        </w:rPr>
        <w:t>21</w:t>
      </w:r>
      <w:r w:rsidRPr="00363A0C">
        <w:rPr>
          <w:lang w:val="en-US"/>
        </w:rPr>
        <w:t>(6), 7726–33. http://doi.org/10.1364/OE.21.007726</w:t>
      </w:r>
    </w:p>
    <w:p w:rsidR="00D31D42" w:rsidRPr="00D31D42" w:rsidRDefault="00D31D42" w:rsidP="00D31D42">
      <w:pPr>
        <w:tabs>
          <w:tab w:val="left" w:pos="1994"/>
        </w:tabs>
      </w:pPr>
      <w:r w:rsidRPr="00363A0C">
        <w:rPr>
          <w:lang w:val="en-US"/>
        </w:rPr>
        <w:t xml:space="preserve">Lee, H., Xu, L., Koh, D., Nyayapathi, N., &amp; Oh, K. (2014). Various On-Chip Sensors with Microfluidics for Biological Applications. </w:t>
      </w:r>
      <w:r w:rsidRPr="00D31D42">
        <w:rPr>
          <w:i/>
        </w:rPr>
        <w:t>Sensors</w:t>
      </w:r>
      <w:r w:rsidRPr="00D31D42">
        <w:t xml:space="preserve">, </w:t>
      </w:r>
      <w:r w:rsidRPr="00D31D42">
        <w:rPr>
          <w:i/>
        </w:rPr>
        <w:t>14</w:t>
      </w:r>
      <w:r w:rsidRPr="00D31D42">
        <w:t>(9), 17008–17036. http://doi.org/10.3390/s140917008</w:t>
      </w:r>
    </w:p>
    <w:p w:rsidR="00D31D42" w:rsidRPr="00363A0C" w:rsidRDefault="00D31D42" w:rsidP="00D31D42">
      <w:pPr>
        <w:tabs>
          <w:tab w:val="left" w:pos="1994"/>
        </w:tabs>
        <w:rPr>
          <w:lang w:val="en-US"/>
        </w:rPr>
      </w:pPr>
      <w:r w:rsidRPr="00D31D42">
        <w:t xml:space="preserve">Luo, W., Greenbaum, A., &amp; Zhang, Y. (2015). </w:t>
      </w:r>
      <w:r w:rsidRPr="00363A0C">
        <w:rPr>
          <w:lang w:val="en-US"/>
        </w:rPr>
        <w:t>Accepted Article Preview : Published ahead of advance online publication, (August 2014). http://doi.org/10.1038/lsa.2015.34.This</w:t>
      </w:r>
    </w:p>
    <w:p w:rsidR="00D31D42" w:rsidRPr="00363A0C" w:rsidRDefault="00D31D42" w:rsidP="00D31D42">
      <w:pPr>
        <w:tabs>
          <w:tab w:val="left" w:pos="1994"/>
        </w:tabs>
        <w:rPr>
          <w:lang w:val="en-US"/>
        </w:rPr>
      </w:pPr>
      <w:r w:rsidRPr="00363A0C">
        <w:rPr>
          <w:lang w:val="en-US"/>
        </w:rPr>
        <w:t xml:space="preserve">Manuscript, A. (2012a). NIH Public Access. </w:t>
      </w:r>
      <w:r w:rsidRPr="00363A0C">
        <w:rPr>
          <w:i/>
          <w:lang w:val="en-US"/>
        </w:rPr>
        <w:t>Changes</w:t>
      </w:r>
      <w:r w:rsidRPr="00363A0C">
        <w:rPr>
          <w:lang w:val="en-US"/>
        </w:rPr>
        <w:t xml:space="preserve">, </w:t>
      </w:r>
      <w:r w:rsidRPr="00363A0C">
        <w:rPr>
          <w:i/>
          <w:lang w:val="en-US"/>
        </w:rPr>
        <w:t>29</w:t>
      </w:r>
      <w:r w:rsidRPr="00363A0C">
        <w:rPr>
          <w:lang w:val="en-US"/>
        </w:rPr>
        <w:t>(6), 997–1003. http://doi.org/10.1016/j.biotechadv.2011.08.021.Secreted</w:t>
      </w:r>
    </w:p>
    <w:p w:rsidR="00D31D42" w:rsidRPr="00363A0C" w:rsidRDefault="00D31D42" w:rsidP="00D31D42">
      <w:pPr>
        <w:tabs>
          <w:tab w:val="left" w:pos="1994"/>
        </w:tabs>
        <w:rPr>
          <w:lang w:val="en-US"/>
        </w:rPr>
      </w:pPr>
      <w:r w:rsidRPr="00363A0C">
        <w:rPr>
          <w:lang w:val="en-US"/>
        </w:rPr>
        <w:t xml:space="preserve">Manuscript, A. (2012b). NIH Public Access. </w:t>
      </w:r>
      <w:r w:rsidRPr="00363A0C">
        <w:rPr>
          <w:i/>
          <w:lang w:val="en-US"/>
        </w:rPr>
        <w:t>Changes</w:t>
      </w:r>
      <w:r w:rsidRPr="00363A0C">
        <w:rPr>
          <w:lang w:val="en-US"/>
        </w:rPr>
        <w:t xml:space="preserve">, </w:t>
      </w:r>
      <w:r w:rsidRPr="00363A0C">
        <w:rPr>
          <w:i/>
          <w:lang w:val="en-US"/>
        </w:rPr>
        <w:t>29</w:t>
      </w:r>
      <w:r w:rsidRPr="00363A0C">
        <w:rPr>
          <w:lang w:val="en-US"/>
        </w:rPr>
        <w:t>(6), 997–1003. http://doi.org/10.1016/j.biotechadv.2011.08.021.Secreted</w:t>
      </w:r>
    </w:p>
    <w:p w:rsidR="00D31D42" w:rsidRPr="00363A0C" w:rsidRDefault="00D31D42" w:rsidP="00D31D42">
      <w:pPr>
        <w:tabs>
          <w:tab w:val="left" w:pos="1994"/>
        </w:tabs>
        <w:rPr>
          <w:lang w:val="en-US"/>
        </w:rPr>
      </w:pPr>
      <w:r w:rsidRPr="00363A0C">
        <w:rPr>
          <w:lang w:val="en-US"/>
        </w:rPr>
        <w:t>Manuscript, A., &amp; Imaging, O. B. (2013). NIH Public Access, (c), 29–46. http://doi.org/10.1109/RBME.2012.2215847.On-Chip</w:t>
      </w:r>
    </w:p>
    <w:p w:rsidR="00D31D42" w:rsidRPr="00363A0C" w:rsidRDefault="00D31D42" w:rsidP="00D31D42">
      <w:pPr>
        <w:tabs>
          <w:tab w:val="left" w:pos="1994"/>
        </w:tabs>
        <w:rPr>
          <w:lang w:val="en-US"/>
        </w:rPr>
      </w:pPr>
      <w:r w:rsidRPr="00363A0C">
        <w:rPr>
          <w:lang w:val="en-US"/>
        </w:rPr>
        <w:t xml:space="preserve">Molony, K. M., Hennelly, B. M., Kelly, D. P., &amp; Naughton, T. J. (2010). Reconstruction algorithms applied to in-line Gabor digital holographic microscopy. </w:t>
      </w:r>
      <w:r w:rsidRPr="00363A0C">
        <w:rPr>
          <w:i/>
          <w:lang w:val="en-US"/>
        </w:rPr>
        <w:t>Optics Communications</w:t>
      </w:r>
      <w:r w:rsidRPr="00363A0C">
        <w:rPr>
          <w:lang w:val="en-US"/>
        </w:rPr>
        <w:t xml:space="preserve">, </w:t>
      </w:r>
      <w:r w:rsidRPr="00363A0C">
        <w:rPr>
          <w:i/>
          <w:lang w:val="en-US"/>
        </w:rPr>
        <w:t>283</w:t>
      </w:r>
      <w:r w:rsidRPr="00363A0C">
        <w:rPr>
          <w:lang w:val="en-US"/>
        </w:rPr>
        <w:t>(6), 903–909. http://doi.org/10.1016/j.optcom.2009.11.012</w:t>
      </w:r>
    </w:p>
    <w:p w:rsidR="00D31D42" w:rsidRPr="00363A0C" w:rsidRDefault="00D31D42" w:rsidP="00D31D42">
      <w:pPr>
        <w:tabs>
          <w:tab w:val="left" w:pos="1994"/>
        </w:tabs>
        <w:rPr>
          <w:lang w:val="en-US"/>
        </w:rPr>
      </w:pPr>
      <w:r w:rsidRPr="00363A0C">
        <w:rPr>
          <w:lang w:val="en-US"/>
        </w:rPr>
        <w:t xml:space="preserve">Mudanyali, O., Tseng, D., Oh, C., Isikman, S. O., Sencan, I., Bishara, W., … Ozcan, A. (2010). Compact, light-weight and cost-effective microscope based on lensless incoherent holography for telemedicine applications. </w:t>
      </w:r>
      <w:r w:rsidRPr="00363A0C">
        <w:rPr>
          <w:i/>
          <w:lang w:val="en-US"/>
        </w:rPr>
        <w:t>Lab on a Chip</w:t>
      </w:r>
      <w:r w:rsidRPr="00363A0C">
        <w:rPr>
          <w:lang w:val="en-US"/>
        </w:rPr>
        <w:t xml:space="preserve">, </w:t>
      </w:r>
      <w:r w:rsidRPr="00363A0C">
        <w:rPr>
          <w:i/>
          <w:lang w:val="en-US"/>
        </w:rPr>
        <w:t>10</w:t>
      </w:r>
      <w:r w:rsidRPr="00363A0C">
        <w:rPr>
          <w:lang w:val="en-US"/>
        </w:rPr>
        <w:t>(11), 1417–1428. http://doi.org/10.1039/c000453g</w:t>
      </w:r>
    </w:p>
    <w:p w:rsidR="00D31D42" w:rsidRPr="00363A0C" w:rsidRDefault="00D31D42" w:rsidP="00D31D42">
      <w:pPr>
        <w:tabs>
          <w:tab w:val="left" w:pos="1994"/>
        </w:tabs>
        <w:rPr>
          <w:lang w:val="en-US"/>
        </w:rPr>
      </w:pPr>
      <w:r w:rsidRPr="00363A0C">
        <w:rPr>
          <w:lang w:val="en-US"/>
        </w:rPr>
        <w:t>No Title. (2010).</w:t>
      </w:r>
    </w:p>
    <w:p w:rsidR="00D31D42" w:rsidRPr="00363A0C" w:rsidRDefault="00D31D42" w:rsidP="00D31D42">
      <w:pPr>
        <w:tabs>
          <w:tab w:val="left" w:pos="1994"/>
        </w:tabs>
        <w:rPr>
          <w:lang w:val="en-US"/>
        </w:rPr>
      </w:pPr>
      <w:r w:rsidRPr="00363A0C">
        <w:rPr>
          <w:i/>
          <w:lang w:val="en-US"/>
        </w:rPr>
        <w:t>Optical Scanning Holography With Matlab ® Optical Scanning Holography With Matlab ®</w:t>
      </w:r>
      <w:r w:rsidRPr="00363A0C">
        <w:rPr>
          <w:lang w:val="en-US"/>
        </w:rPr>
        <w:t xml:space="preserve">. (n.d.). </w:t>
      </w:r>
      <w:r w:rsidRPr="00363A0C">
        <w:rPr>
          <w:i/>
          <w:lang w:val="en-US"/>
        </w:rPr>
        <w:t>Computer</w:t>
      </w:r>
      <w:r w:rsidRPr="00363A0C">
        <w:rPr>
          <w:lang w:val="en-US"/>
        </w:rPr>
        <w:t>.</w:t>
      </w:r>
    </w:p>
    <w:p w:rsidR="00D31D42" w:rsidRPr="00363A0C" w:rsidRDefault="00D31D42" w:rsidP="00D31D42">
      <w:pPr>
        <w:tabs>
          <w:tab w:val="left" w:pos="1994"/>
        </w:tabs>
        <w:rPr>
          <w:lang w:val="en-US"/>
        </w:rPr>
      </w:pPr>
      <w:r w:rsidRPr="00363A0C">
        <w:rPr>
          <w:lang w:val="en-US"/>
        </w:rPr>
        <w:t>Pandey, N. (2011). Digital hologram recording systems : some performance improvements.</w:t>
      </w:r>
    </w:p>
    <w:p w:rsidR="00D31D42" w:rsidRPr="00D31D42" w:rsidRDefault="00D31D42" w:rsidP="00D31D42">
      <w:pPr>
        <w:tabs>
          <w:tab w:val="left" w:pos="1994"/>
        </w:tabs>
      </w:pPr>
      <w:r w:rsidRPr="00D31D42">
        <w:lastRenderedPageBreak/>
        <w:t xml:space="preserve">Park, S. C., Park, M. K., &amp; Kang, M. G. (2003). </w:t>
      </w:r>
      <w:r w:rsidRPr="00363A0C">
        <w:rPr>
          <w:lang w:val="en-US"/>
        </w:rPr>
        <w:t xml:space="preserve">Super-resolution image reconstruction: A technical overview. </w:t>
      </w:r>
      <w:r w:rsidRPr="00D31D42">
        <w:rPr>
          <w:i/>
        </w:rPr>
        <w:t>IEEE Signal Processing Magazine</w:t>
      </w:r>
      <w:r w:rsidRPr="00D31D42">
        <w:t xml:space="preserve">, </w:t>
      </w:r>
      <w:r w:rsidRPr="00D31D42">
        <w:rPr>
          <w:i/>
        </w:rPr>
        <w:t>20</w:t>
      </w:r>
      <w:r w:rsidRPr="00D31D42">
        <w:t>(3), 21–36. http://doi.org/10.1109/MSP.2003.1203207</w:t>
      </w:r>
    </w:p>
    <w:p w:rsidR="00D31D42" w:rsidRDefault="00D31D42" w:rsidP="0047045E">
      <w:pPr>
        <w:tabs>
          <w:tab w:val="left" w:pos="1994"/>
        </w:tabs>
      </w:pPr>
    </w:p>
    <w:p w:rsidR="00363A0C" w:rsidRDefault="00363A0C" w:rsidP="00363A0C">
      <w:pPr>
        <w:pStyle w:val="berschrift2"/>
      </w:pPr>
      <w:r>
        <w:t xml:space="preserve">Hilfreiche Links </w:t>
      </w:r>
    </w:p>
    <w:p w:rsidR="00363A0C" w:rsidRDefault="00363A0C" w:rsidP="0047045E">
      <w:pPr>
        <w:tabs>
          <w:tab w:val="left" w:pos="1994"/>
        </w:tabs>
      </w:pPr>
    </w:p>
    <w:p w:rsidR="00363A0C" w:rsidRPr="00363A0C" w:rsidRDefault="00E34791" w:rsidP="00363A0C">
      <w:pPr>
        <w:pStyle w:val="Listenabsatz"/>
        <w:numPr>
          <w:ilvl w:val="0"/>
          <w:numId w:val="6"/>
        </w:numPr>
        <w:rPr>
          <w:lang w:eastAsia="de-DE"/>
        </w:rPr>
      </w:pPr>
      <w:hyperlink r:id="rId46" w:history="1">
        <w:r w:rsidR="00363A0C" w:rsidRPr="00363A0C">
          <w:rPr>
            <w:rStyle w:val="Hyperlink"/>
            <w:lang w:eastAsia="de-DE"/>
          </w:rPr>
          <w:t>https://www.jpl.nasa.gov/edu/learn/project/how-to-make-a-pinhole-camera/</w:t>
        </w:r>
      </w:hyperlink>
    </w:p>
    <w:p w:rsidR="00363A0C" w:rsidRPr="00363A0C" w:rsidRDefault="00E34791" w:rsidP="00363A0C">
      <w:pPr>
        <w:pStyle w:val="Listenabsatz"/>
        <w:numPr>
          <w:ilvl w:val="0"/>
          <w:numId w:val="6"/>
        </w:numPr>
        <w:rPr>
          <w:lang w:eastAsia="de-DE"/>
        </w:rPr>
      </w:pPr>
      <w:hyperlink r:id="rId47" w:history="1">
        <w:r w:rsidR="00363A0C" w:rsidRPr="00363A0C">
          <w:rPr>
            <w:rStyle w:val="Hyperlink"/>
            <w:lang w:eastAsia="de-DE"/>
          </w:rPr>
          <w:t>http://pinholemoustache.com/wp-content/uploads/2015/09/2c-cu-acul-cu-grija-stenopa.jpg</w:t>
        </w:r>
      </w:hyperlink>
      <w:r w:rsidR="00363A0C" w:rsidRPr="00363A0C">
        <w:rPr>
          <w:lang w:eastAsia="de-DE"/>
        </w:rPr>
        <w:t xml:space="preserve"> </w:t>
      </w:r>
    </w:p>
    <w:p w:rsidR="00363A0C" w:rsidRPr="0047045E" w:rsidRDefault="00363A0C" w:rsidP="0047045E">
      <w:pPr>
        <w:tabs>
          <w:tab w:val="left" w:pos="1994"/>
        </w:tabs>
      </w:pPr>
    </w:p>
    <w:sectPr w:rsidR="00363A0C" w:rsidRPr="0047045E" w:rsidSect="006A0DF3">
      <w:footerReference w:type="even" r:id="rId48"/>
      <w:footerReference w:type="default" r:id="rId49"/>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3AE5" w:rsidRDefault="00A73AE5" w:rsidP="00D31D42">
      <w:pPr>
        <w:spacing w:after="0" w:line="240" w:lineRule="auto"/>
      </w:pPr>
      <w:r>
        <w:separator/>
      </w:r>
    </w:p>
  </w:endnote>
  <w:endnote w:type="continuationSeparator" w:id="0">
    <w:p w:rsidR="00A73AE5" w:rsidRDefault="00A73AE5" w:rsidP="00D31D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 w:name="Segoe UI">
    <w:altName w:val="Calibr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705242509"/>
      <w:docPartObj>
        <w:docPartGallery w:val="Page Numbers (Bottom of Page)"/>
        <w:docPartUnique/>
      </w:docPartObj>
    </w:sdtPr>
    <w:sdtContent>
      <w:p w:rsidR="00E34791" w:rsidRDefault="00E34791" w:rsidP="00491D2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E34791" w:rsidRDefault="00E34791" w:rsidP="00D31D42">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00981432"/>
      <w:docPartObj>
        <w:docPartGallery w:val="Page Numbers (Bottom of Page)"/>
        <w:docPartUnique/>
      </w:docPartObj>
    </w:sdtPr>
    <w:sdtContent>
      <w:p w:rsidR="00E34791" w:rsidRDefault="00E34791" w:rsidP="00491D2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E34791" w:rsidRDefault="00E34791" w:rsidP="00D31D42">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3AE5" w:rsidRDefault="00A73AE5" w:rsidP="00D31D42">
      <w:pPr>
        <w:spacing w:after="0" w:line="240" w:lineRule="auto"/>
      </w:pPr>
      <w:r>
        <w:separator/>
      </w:r>
    </w:p>
  </w:footnote>
  <w:footnote w:type="continuationSeparator" w:id="0">
    <w:p w:rsidR="00A73AE5" w:rsidRDefault="00A73AE5" w:rsidP="00D31D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03801"/>
    <w:multiLevelType w:val="hybridMultilevel"/>
    <w:tmpl w:val="623E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541BDD"/>
    <w:multiLevelType w:val="hybridMultilevel"/>
    <w:tmpl w:val="29A647F0"/>
    <w:lvl w:ilvl="0" w:tplc="58E25FCE">
      <w:start w:val="1"/>
      <w:numFmt w:val="bullet"/>
      <w:lvlText w:val="•"/>
      <w:lvlJc w:val="left"/>
      <w:pPr>
        <w:tabs>
          <w:tab w:val="num" w:pos="720"/>
        </w:tabs>
        <w:ind w:left="720" w:hanging="360"/>
      </w:pPr>
      <w:rPr>
        <w:rFonts w:ascii="Arial" w:hAnsi="Arial" w:hint="default"/>
      </w:rPr>
    </w:lvl>
    <w:lvl w:ilvl="1" w:tplc="C9E25B70" w:tentative="1">
      <w:start w:val="1"/>
      <w:numFmt w:val="bullet"/>
      <w:lvlText w:val="•"/>
      <w:lvlJc w:val="left"/>
      <w:pPr>
        <w:tabs>
          <w:tab w:val="num" w:pos="1440"/>
        </w:tabs>
        <w:ind w:left="1440" w:hanging="360"/>
      </w:pPr>
      <w:rPr>
        <w:rFonts w:ascii="Arial" w:hAnsi="Arial" w:hint="default"/>
      </w:rPr>
    </w:lvl>
    <w:lvl w:ilvl="2" w:tplc="443E5348" w:tentative="1">
      <w:start w:val="1"/>
      <w:numFmt w:val="bullet"/>
      <w:lvlText w:val="•"/>
      <w:lvlJc w:val="left"/>
      <w:pPr>
        <w:tabs>
          <w:tab w:val="num" w:pos="2160"/>
        </w:tabs>
        <w:ind w:left="2160" w:hanging="360"/>
      </w:pPr>
      <w:rPr>
        <w:rFonts w:ascii="Arial" w:hAnsi="Arial" w:hint="default"/>
      </w:rPr>
    </w:lvl>
    <w:lvl w:ilvl="3" w:tplc="42F06EFA">
      <w:start w:val="128"/>
      <w:numFmt w:val="bullet"/>
      <w:lvlText w:val="•"/>
      <w:lvlJc w:val="left"/>
      <w:pPr>
        <w:tabs>
          <w:tab w:val="num" w:pos="2880"/>
        </w:tabs>
        <w:ind w:left="2880" w:hanging="360"/>
      </w:pPr>
      <w:rPr>
        <w:rFonts w:ascii="Arial" w:hAnsi="Arial" w:hint="default"/>
      </w:rPr>
    </w:lvl>
    <w:lvl w:ilvl="4" w:tplc="FCF6075E" w:tentative="1">
      <w:start w:val="1"/>
      <w:numFmt w:val="bullet"/>
      <w:lvlText w:val="•"/>
      <w:lvlJc w:val="left"/>
      <w:pPr>
        <w:tabs>
          <w:tab w:val="num" w:pos="3600"/>
        </w:tabs>
        <w:ind w:left="3600" w:hanging="360"/>
      </w:pPr>
      <w:rPr>
        <w:rFonts w:ascii="Arial" w:hAnsi="Arial" w:hint="default"/>
      </w:rPr>
    </w:lvl>
    <w:lvl w:ilvl="5" w:tplc="EE9C727C" w:tentative="1">
      <w:start w:val="1"/>
      <w:numFmt w:val="bullet"/>
      <w:lvlText w:val="•"/>
      <w:lvlJc w:val="left"/>
      <w:pPr>
        <w:tabs>
          <w:tab w:val="num" w:pos="4320"/>
        </w:tabs>
        <w:ind w:left="4320" w:hanging="360"/>
      </w:pPr>
      <w:rPr>
        <w:rFonts w:ascii="Arial" w:hAnsi="Arial" w:hint="default"/>
      </w:rPr>
    </w:lvl>
    <w:lvl w:ilvl="6" w:tplc="9C9ED6A0" w:tentative="1">
      <w:start w:val="1"/>
      <w:numFmt w:val="bullet"/>
      <w:lvlText w:val="•"/>
      <w:lvlJc w:val="left"/>
      <w:pPr>
        <w:tabs>
          <w:tab w:val="num" w:pos="5040"/>
        </w:tabs>
        <w:ind w:left="5040" w:hanging="360"/>
      </w:pPr>
      <w:rPr>
        <w:rFonts w:ascii="Arial" w:hAnsi="Arial" w:hint="default"/>
      </w:rPr>
    </w:lvl>
    <w:lvl w:ilvl="7" w:tplc="5BFE934C" w:tentative="1">
      <w:start w:val="1"/>
      <w:numFmt w:val="bullet"/>
      <w:lvlText w:val="•"/>
      <w:lvlJc w:val="left"/>
      <w:pPr>
        <w:tabs>
          <w:tab w:val="num" w:pos="5760"/>
        </w:tabs>
        <w:ind w:left="5760" w:hanging="360"/>
      </w:pPr>
      <w:rPr>
        <w:rFonts w:ascii="Arial" w:hAnsi="Arial" w:hint="default"/>
      </w:rPr>
    </w:lvl>
    <w:lvl w:ilvl="8" w:tplc="5F8619D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CD3318A"/>
    <w:multiLevelType w:val="hybridMultilevel"/>
    <w:tmpl w:val="722C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4E1ECE"/>
    <w:multiLevelType w:val="hybridMultilevel"/>
    <w:tmpl w:val="FD428EF4"/>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C34281D"/>
    <w:multiLevelType w:val="hybridMultilevel"/>
    <w:tmpl w:val="1C1CD04C"/>
    <w:lvl w:ilvl="0" w:tplc="8086316A">
      <w:start w:val="1"/>
      <w:numFmt w:val="bullet"/>
      <w:lvlText w:val="•"/>
      <w:lvlJc w:val="left"/>
      <w:pPr>
        <w:tabs>
          <w:tab w:val="num" w:pos="360"/>
        </w:tabs>
        <w:ind w:left="360" w:hanging="360"/>
      </w:pPr>
      <w:rPr>
        <w:rFonts w:ascii="Arial" w:hAnsi="Arial" w:hint="default"/>
      </w:rPr>
    </w:lvl>
    <w:lvl w:ilvl="1" w:tplc="3F4C9ED4" w:tentative="1">
      <w:start w:val="1"/>
      <w:numFmt w:val="bullet"/>
      <w:lvlText w:val="•"/>
      <w:lvlJc w:val="left"/>
      <w:pPr>
        <w:tabs>
          <w:tab w:val="num" w:pos="1080"/>
        </w:tabs>
        <w:ind w:left="1080" w:hanging="360"/>
      </w:pPr>
      <w:rPr>
        <w:rFonts w:ascii="Arial" w:hAnsi="Arial" w:hint="default"/>
      </w:rPr>
    </w:lvl>
    <w:lvl w:ilvl="2" w:tplc="C464AFEC" w:tentative="1">
      <w:start w:val="1"/>
      <w:numFmt w:val="bullet"/>
      <w:lvlText w:val="•"/>
      <w:lvlJc w:val="left"/>
      <w:pPr>
        <w:tabs>
          <w:tab w:val="num" w:pos="1800"/>
        </w:tabs>
        <w:ind w:left="1800" w:hanging="360"/>
      </w:pPr>
      <w:rPr>
        <w:rFonts w:ascii="Arial" w:hAnsi="Arial" w:hint="default"/>
      </w:rPr>
    </w:lvl>
    <w:lvl w:ilvl="3" w:tplc="8F54EBAA">
      <w:numFmt w:val="bullet"/>
      <w:lvlText w:val="•"/>
      <w:lvlJc w:val="left"/>
      <w:pPr>
        <w:tabs>
          <w:tab w:val="num" w:pos="2520"/>
        </w:tabs>
        <w:ind w:left="2520" w:hanging="360"/>
      </w:pPr>
      <w:rPr>
        <w:rFonts w:ascii="Times New Roman" w:hAnsi="Times New Roman" w:hint="default"/>
      </w:rPr>
    </w:lvl>
    <w:lvl w:ilvl="4" w:tplc="99AE1DDC">
      <w:start w:val="1"/>
      <w:numFmt w:val="bullet"/>
      <w:lvlText w:val="•"/>
      <w:lvlJc w:val="left"/>
      <w:pPr>
        <w:tabs>
          <w:tab w:val="num" w:pos="3240"/>
        </w:tabs>
        <w:ind w:left="3240" w:hanging="360"/>
      </w:pPr>
      <w:rPr>
        <w:rFonts w:ascii="Arial" w:hAnsi="Arial" w:hint="default"/>
      </w:rPr>
    </w:lvl>
    <w:lvl w:ilvl="5" w:tplc="0B448A00" w:tentative="1">
      <w:start w:val="1"/>
      <w:numFmt w:val="bullet"/>
      <w:lvlText w:val="•"/>
      <w:lvlJc w:val="left"/>
      <w:pPr>
        <w:tabs>
          <w:tab w:val="num" w:pos="3960"/>
        </w:tabs>
        <w:ind w:left="3960" w:hanging="360"/>
      </w:pPr>
      <w:rPr>
        <w:rFonts w:ascii="Arial" w:hAnsi="Arial" w:hint="default"/>
      </w:rPr>
    </w:lvl>
    <w:lvl w:ilvl="6" w:tplc="A60CA2C8" w:tentative="1">
      <w:start w:val="1"/>
      <w:numFmt w:val="bullet"/>
      <w:lvlText w:val="•"/>
      <w:lvlJc w:val="left"/>
      <w:pPr>
        <w:tabs>
          <w:tab w:val="num" w:pos="4680"/>
        </w:tabs>
        <w:ind w:left="4680" w:hanging="360"/>
      </w:pPr>
      <w:rPr>
        <w:rFonts w:ascii="Arial" w:hAnsi="Arial" w:hint="default"/>
      </w:rPr>
    </w:lvl>
    <w:lvl w:ilvl="7" w:tplc="4C5257C0" w:tentative="1">
      <w:start w:val="1"/>
      <w:numFmt w:val="bullet"/>
      <w:lvlText w:val="•"/>
      <w:lvlJc w:val="left"/>
      <w:pPr>
        <w:tabs>
          <w:tab w:val="num" w:pos="5400"/>
        </w:tabs>
        <w:ind w:left="5400" w:hanging="360"/>
      </w:pPr>
      <w:rPr>
        <w:rFonts w:ascii="Arial" w:hAnsi="Arial" w:hint="default"/>
      </w:rPr>
    </w:lvl>
    <w:lvl w:ilvl="8" w:tplc="E250C712" w:tentative="1">
      <w:start w:val="1"/>
      <w:numFmt w:val="bullet"/>
      <w:lvlText w:val="•"/>
      <w:lvlJc w:val="left"/>
      <w:pPr>
        <w:tabs>
          <w:tab w:val="num" w:pos="6120"/>
        </w:tabs>
        <w:ind w:left="6120" w:hanging="360"/>
      </w:pPr>
      <w:rPr>
        <w:rFonts w:ascii="Arial" w:hAnsi="Arial" w:hint="default"/>
      </w:rPr>
    </w:lvl>
  </w:abstractNum>
  <w:abstractNum w:abstractNumId="5" w15:restartNumberingAfterBreak="0">
    <w:nsid w:val="1CDF5088"/>
    <w:multiLevelType w:val="hybridMultilevel"/>
    <w:tmpl w:val="7B947CB8"/>
    <w:lvl w:ilvl="0" w:tplc="2290661A">
      <w:start w:val="1"/>
      <w:numFmt w:val="bullet"/>
      <w:lvlText w:val="•"/>
      <w:lvlJc w:val="left"/>
      <w:pPr>
        <w:tabs>
          <w:tab w:val="num" w:pos="720"/>
        </w:tabs>
        <w:ind w:left="720" w:hanging="360"/>
      </w:pPr>
      <w:rPr>
        <w:rFonts w:ascii="Times New Roman" w:hAnsi="Times New Roman" w:hint="default"/>
      </w:rPr>
    </w:lvl>
    <w:lvl w:ilvl="1" w:tplc="4FA609A0">
      <w:start w:val="1"/>
      <w:numFmt w:val="bullet"/>
      <w:lvlText w:val="•"/>
      <w:lvlJc w:val="left"/>
      <w:pPr>
        <w:tabs>
          <w:tab w:val="num" w:pos="1440"/>
        </w:tabs>
        <w:ind w:left="1440" w:hanging="360"/>
      </w:pPr>
      <w:rPr>
        <w:rFonts w:ascii="Times New Roman" w:hAnsi="Times New Roman" w:hint="default"/>
      </w:rPr>
    </w:lvl>
    <w:lvl w:ilvl="2" w:tplc="9126F8E0" w:tentative="1">
      <w:start w:val="1"/>
      <w:numFmt w:val="bullet"/>
      <w:lvlText w:val="•"/>
      <w:lvlJc w:val="left"/>
      <w:pPr>
        <w:tabs>
          <w:tab w:val="num" w:pos="2160"/>
        </w:tabs>
        <w:ind w:left="2160" w:hanging="360"/>
      </w:pPr>
      <w:rPr>
        <w:rFonts w:ascii="Times New Roman" w:hAnsi="Times New Roman" w:hint="default"/>
      </w:rPr>
    </w:lvl>
    <w:lvl w:ilvl="3" w:tplc="41CECA16" w:tentative="1">
      <w:start w:val="1"/>
      <w:numFmt w:val="bullet"/>
      <w:lvlText w:val="•"/>
      <w:lvlJc w:val="left"/>
      <w:pPr>
        <w:tabs>
          <w:tab w:val="num" w:pos="2880"/>
        </w:tabs>
        <w:ind w:left="2880" w:hanging="360"/>
      </w:pPr>
      <w:rPr>
        <w:rFonts w:ascii="Times New Roman" w:hAnsi="Times New Roman" w:hint="default"/>
      </w:rPr>
    </w:lvl>
    <w:lvl w:ilvl="4" w:tplc="35FE982C" w:tentative="1">
      <w:start w:val="1"/>
      <w:numFmt w:val="bullet"/>
      <w:lvlText w:val="•"/>
      <w:lvlJc w:val="left"/>
      <w:pPr>
        <w:tabs>
          <w:tab w:val="num" w:pos="3600"/>
        </w:tabs>
        <w:ind w:left="3600" w:hanging="360"/>
      </w:pPr>
      <w:rPr>
        <w:rFonts w:ascii="Times New Roman" w:hAnsi="Times New Roman" w:hint="default"/>
      </w:rPr>
    </w:lvl>
    <w:lvl w:ilvl="5" w:tplc="3FB44668" w:tentative="1">
      <w:start w:val="1"/>
      <w:numFmt w:val="bullet"/>
      <w:lvlText w:val="•"/>
      <w:lvlJc w:val="left"/>
      <w:pPr>
        <w:tabs>
          <w:tab w:val="num" w:pos="4320"/>
        </w:tabs>
        <w:ind w:left="4320" w:hanging="360"/>
      </w:pPr>
      <w:rPr>
        <w:rFonts w:ascii="Times New Roman" w:hAnsi="Times New Roman" w:hint="default"/>
      </w:rPr>
    </w:lvl>
    <w:lvl w:ilvl="6" w:tplc="8E9C9D62" w:tentative="1">
      <w:start w:val="1"/>
      <w:numFmt w:val="bullet"/>
      <w:lvlText w:val="•"/>
      <w:lvlJc w:val="left"/>
      <w:pPr>
        <w:tabs>
          <w:tab w:val="num" w:pos="5040"/>
        </w:tabs>
        <w:ind w:left="5040" w:hanging="360"/>
      </w:pPr>
      <w:rPr>
        <w:rFonts w:ascii="Times New Roman" w:hAnsi="Times New Roman" w:hint="default"/>
      </w:rPr>
    </w:lvl>
    <w:lvl w:ilvl="7" w:tplc="5150D1E0" w:tentative="1">
      <w:start w:val="1"/>
      <w:numFmt w:val="bullet"/>
      <w:lvlText w:val="•"/>
      <w:lvlJc w:val="left"/>
      <w:pPr>
        <w:tabs>
          <w:tab w:val="num" w:pos="5760"/>
        </w:tabs>
        <w:ind w:left="5760" w:hanging="360"/>
      </w:pPr>
      <w:rPr>
        <w:rFonts w:ascii="Times New Roman" w:hAnsi="Times New Roman" w:hint="default"/>
      </w:rPr>
    </w:lvl>
    <w:lvl w:ilvl="8" w:tplc="1C8EBDE2"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1364D62"/>
    <w:multiLevelType w:val="hybridMultilevel"/>
    <w:tmpl w:val="C6B6BA02"/>
    <w:lvl w:ilvl="0" w:tplc="4F82AD68">
      <w:start w:val="1"/>
      <w:numFmt w:val="bullet"/>
      <w:lvlText w:val="•"/>
      <w:lvlJc w:val="left"/>
      <w:pPr>
        <w:tabs>
          <w:tab w:val="num" w:pos="720"/>
        </w:tabs>
        <w:ind w:left="720" w:hanging="360"/>
      </w:pPr>
      <w:rPr>
        <w:rFonts w:ascii="Arial" w:hAnsi="Arial" w:hint="default"/>
      </w:rPr>
    </w:lvl>
    <w:lvl w:ilvl="1" w:tplc="E9642CB2" w:tentative="1">
      <w:start w:val="1"/>
      <w:numFmt w:val="bullet"/>
      <w:lvlText w:val="•"/>
      <w:lvlJc w:val="left"/>
      <w:pPr>
        <w:tabs>
          <w:tab w:val="num" w:pos="1440"/>
        </w:tabs>
        <w:ind w:left="1440" w:hanging="360"/>
      </w:pPr>
      <w:rPr>
        <w:rFonts w:ascii="Arial" w:hAnsi="Arial" w:hint="default"/>
      </w:rPr>
    </w:lvl>
    <w:lvl w:ilvl="2" w:tplc="309A077A" w:tentative="1">
      <w:start w:val="1"/>
      <w:numFmt w:val="bullet"/>
      <w:lvlText w:val="•"/>
      <w:lvlJc w:val="left"/>
      <w:pPr>
        <w:tabs>
          <w:tab w:val="num" w:pos="2160"/>
        </w:tabs>
        <w:ind w:left="2160" w:hanging="360"/>
      </w:pPr>
      <w:rPr>
        <w:rFonts w:ascii="Arial" w:hAnsi="Arial" w:hint="default"/>
      </w:rPr>
    </w:lvl>
    <w:lvl w:ilvl="3" w:tplc="21FAD7A0" w:tentative="1">
      <w:start w:val="1"/>
      <w:numFmt w:val="bullet"/>
      <w:lvlText w:val="•"/>
      <w:lvlJc w:val="left"/>
      <w:pPr>
        <w:tabs>
          <w:tab w:val="num" w:pos="2880"/>
        </w:tabs>
        <w:ind w:left="2880" w:hanging="360"/>
      </w:pPr>
      <w:rPr>
        <w:rFonts w:ascii="Arial" w:hAnsi="Arial" w:hint="default"/>
      </w:rPr>
    </w:lvl>
    <w:lvl w:ilvl="4" w:tplc="D3E20EE8" w:tentative="1">
      <w:start w:val="1"/>
      <w:numFmt w:val="bullet"/>
      <w:lvlText w:val="•"/>
      <w:lvlJc w:val="left"/>
      <w:pPr>
        <w:tabs>
          <w:tab w:val="num" w:pos="3600"/>
        </w:tabs>
        <w:ind w:left="3600" w:hanging="360"/>
      </w:pPr>
      <w:rPr>
        <w:rFonts w:ascii="Arial" w:hAnsi="Arial" w:hint="default"/>
      </w:rPr>
    </w:lvl>
    <w:lvl w:ilvl="5" w:tplc="2CC623DE" w:tentative="1">
      <w:start w:val="1"/>
      <w:numFmt w:val="bullet"/>
      <w:lvlText w:val="•"/>
      <w:lvlJc w:val="left"/>
      <w:pPr>
        <w:tabs>
          <w:tab w:val="num" w:pos="4320"/>
        </w:tabs>
        <w:ind w:left="4320" w:hanging="360"/>
      </w:pPr>
      <w:rPr>
        <w:rFonts w:ascii="Arial" w:hAnsi="Arial" w:hint="default"/>
      </w:rPr>
    </w:lvl>
    <w:lvl w:ilvl="6" w:tplc="639A7FE4" w:tentative="1">
      <w:start w:val="1"/>
      <w:numFmt w:val="bullet"/>
      <w:lvlText w:val="•"/>
      <w:lvlJc w:val="left"/>
      <w:pPr>
        <w:tabs>
          <w:tab w:val="num" w:pos="5040"/>
        </w:tabs>
        <w:ind w:left="5040" w:hanging="360"/>
      </w:pPr>
      <w:rPr>
        <w:rFonts w:ascii="Arial" w:hAnsi="Arial" w:hint="default"/>
      </w:rPr>
    </w:lvl>
    <w:lvl w:ilvl="7" w:tplc="E3AA8ACE" w:tentative="1">
      <w:start w:val="1"/>
      <w:numFmt w:val="bullet"/>
      <w:lvlText w:val="•"/>
      <w:lvlJc w:val="left"/>
      <w:pPr>
        <w:tabs>
          <w:tab w:val="num" w:pos="5760"/>
        </w:tabs>
        <w:ind w:left="5760" w:hanging="360"/>
      </w:pPr>
      <w:rPr>
        <w:rFonts w:ascii="Arial" w:hAnsi="Arial" w:hint="default"/>
      </w:rPr>
    </w:lvl>
    <w:lvl w:ilvl="8" w:tplc="A1CA492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7C02ED7"/>
    <w:multiLevelType w:val="hybridMultilevel"/>
    <w:tmpl w:val="5C7218BA"/>
    <w:lvl w:ilvl="0" w:tplc="FA46E93C">
      <w:start w:val="1"/>
      <w:numFmt w:val="bullet"/>
      <w:lvlText w:val="•"/>
      <w:lvlJc w:val="left"/>
      <w:pPr>
        <w:tabs>
          <w:tab w:val="num" w:pos="720"/>
        </w:tabs>
        <w:ind w:left="720" w:hanging="360"/>
      </w:pPr>
      <w:rPr>
        <w:rFonts w:ascii="Arial" w:hAnsi="Arial" w:hint="default"/>
      </w:rPr>
    </w:lvl>
    <w:lvl w:ilvl="1" w:tplc="4EDCC1F4" w:tentative="1">
      <w:start w:val="1"/>
      <w:numFmt w:val="bullet"/>
      <w:lvlText w:val="•"/>
      <w:lvlJc w:val="left"/>
      <w:pPr>
        <w:tabs>
          <w:tab w:val="num" w:pos="1440"/>
        </w:tabs>
        <w:ind w:left="1440" w:hanging="360"/>
      </w:pPr>
      <w:rPr>
        <w:rFonts w:ascii="Arial" w:hAnsi="Arial" w:hint="default"/>
      </w:rPr>
    </w:lvl>
    <w:lvl w:ilvl="2" w:tplc="2A102FB2" w:tentative="1">
      <w:start w:val="1"/>
      <w:numFmt w:val="bullet"/>
      <w:lvlText w:val="•"/>
      <w:lvlJc w:val="left"/>
      <w:pPr>
        <w:tabs>
          <w:tab w:val="num" w:pos="2160"/>
        </w:tabs>
        <w:ind w:left="2160" w:hanging="360"/>
      </w:pPr>
      <w:rPr>
        <w:rFonts w:ascii="Arial" w:hAnsi="Arial" w:hint="default"/>
      </w:rPr>
    </w:lvl>
    <w:lvl w:ilvl="3" w:tplc="2C90E5F4" w:tentative="1">
      <w:start w:val="1"/>
      <w:numFmt w:val="bullet"/>
      <w:lvlText w:val="•"/>
      <w:lvlJc w:val="left"/>
      <w:pPr>
        <w:tabs>
          <w:tab w:val="num" w:pos="2880"/>
        </w:tabs>
        <w:ind w:left="2880" w:hanging="360"/>
      </w:pPr>
      <w:rPr>
        <w:rFonts w:ascii="Arial" w:hAnsi="Arial" w:hint="default"/>
      </w:rPr>
    </w:lvl>
    <w:lvl w:ilvl="4" w:tplc="4FBEC518" w:tentative="1">
      <w:start w:val="1"/>
      <w:numFmt w:val="bullet"/>
      <w:lvlText w:val="•"/>
      <w:lvlJc w:val="left"/>
      <w:pPr>
        <w:tabs>
          <w:tab w:val="num" w:pos="3600"/>
        </w:tabs>
        <w:ind w:left="3600" w:hanging="360"/>
      </w:pPr>
      <w:rPr>
        <w:rFonts w:ascii="Arial" w:hAnsi="Arial" w:hint="default"/>
      </w:rPr>
    </w:lvl>
    <w:lvl w:ilvl="5" w:tplc="A4EC8008" w:tentative="1">
      <w:start w:val="1"/>
      <w:numFmt w:val="bullet"/>
      <w:lvlText w:val="•"/>
      <w:lvlJc w:val="left"/>
      <w:pPr>
        <w:tabs>
          <w:tab w:val="num" w:pos="4320"/>
        </w:tabs>
        <w:ind w:left="4320" w:hanging="360"/>
      </w:pPr>
      <w:rPr>
        <w:rFonts w:ascii="Arial" w:hAnsi="Arial" w:hint="default"/>
      </w:rPr>
    </w:lvl>
    <w:lvl w:ilvl="6" w:tplc="28521582" w:tentative="1">
      <w:start w:val="1"/>
      <w:numFmt w:val="bullet"/>
      <w:lvlText w:val="•"/>
      <w:lvlJc w:val="left"/>
      <w:pPr>
        <w:tabs>
          <w:tab w:val="num" w:pos="5040"/>
        </w:tabs>
        <w:ind w:left="5040" w:hanging="360"/>
      </w:pPr>
      <w:rPr>
        <w:rFonts w:ascii="Arial" w:hAnsi="Arial" w:hint="default"/>
      </w:rPr>
    </w:lvl>
    <w:lvl w:ilvl="7" w:tplc="62DAE16C" w:tentative="1">
      <w:start w:val="1"/>
      <w:numFmt w:val="bullet"/>
      <w:lvlText w:val="•"/>
      <w:lvlJc w:val="left"/>
      <w:pPr>
        <w:tabs>
          <w:tab w:val="num" w:pos="5760"/>
        </w:tabs>
        <w:ind w:left="5760" w:hanging="360"/>
      </w:pPr>
      <w:rPr>
        <w:rFonts w:ascii="Arial" w:hAnsi="Arial" w:hint="default"/>
      </w:rPr>
    </w:lvl>
    <w:lvl w:ilvl="8" w:tplc="6C020B2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BE106DA"/>
    <w:multiLevelType w:val="multilevel"/>
    <w:tmpl w:val="FAC04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647FAB"/>
    <w:multiLevelType w:val="hybridMultilevel"/>
    <w:tmpl w:val="4C8021E6"/>
    <w:lvl w:ilvl="0" w:tplc="FB16198A">
      <w:start w:val="1"/>
      <w:numFmt w:val="bullet"/>
      <w:lvlText w:val="•"/>
      <w:lvlJc w:val="left"/>
      <w:pPr>
        <w:tabs>
          <w:tab w:val="num" w:pos="720"/>
        </w:tabs>
        <w:ind w:left="720" w:hanging="360"/>
      </w:pPr>
      <w:rPr>
        <w:rFonts w:ascii="Arial" w:hAnsi="Arial" w:hint="default"/>
      </w:rPr>
    </w:lvl>
    <w:lvl w:ilvl="1" w:tplc="20DCEBF6" w:tentative="1">
      <w:start w:val="1"/>
      <w:numFmt w:val="bullet"/>
      <w:lvlText w:val="•"/>
      <w:lvlJc w:val="left"/>
      <w:pPr>
        <w:tabs>
          <w:tab w:val="num" w:pos="1440"/>
        </w:tabs>
        <w:ind w:left="1440" w:hanging="360"/>
      </w:pPr>
      <w:rPr>
        <w:rFonts w:ascii="Arial" w:hAnsi="Arial" w:hint="default"/>
      </w:rPr>
    </w:lvl>
    <w:lvl w:ilvl="2" w:tplc="F432BC6A" w:tentative="1">
      <w:start w:val="1"/>
      <w:numFmt w:val="bullet"/>
      <w:lvlText w:val="•"/>
      <w:lvlJc w:val="left"/>
      <w:pPr>
        <w:tabs>
          <w:tab w:val="num" w:pos="2160"/>
        </w:tabs>
        <w:ind w:left="2160" w:hanging="360"/>
      </w:pPr>
      <w:rPr>
        <w:rFonts w:ascii="Arial" w:hAnsi="Arial" w:hint="default"/>
      </w:rPr>
    </w:lvl>
    <w:lvl w:ilvl="3" w:tplc="AE188566" w:tentative="1">
      <w:start w:val="1"/>
      <w:numFmt w:val="bullet"/>
      <w:lvlText w:val="•"/>
      <w:lvlJc w:val="left"/>
      <w:pPr>
        <w:tabs>
          <w:tab w:val="num" w:pos="2880"/>
        </w:tabs>
        <w:ind w:left="2880" w:hanging="360"/>
      </w:pPr>
      <w:rPr>
        <w:rFonts w:ascii="Arial" w:hAnsi="Arial" w:hint="default"/>
      </w:rPr>
    </w:lvl>
    <w:lvl w:ilvl="4" w:tplc="0A581B18" w:tentative="1">
      <w:start w:val="1"/>
      <w:numFmt w:val="bullet"/>
      <w:lvlText w:val="•"/>
      <w:lvlJc w:val="left"/>
      <w:pPr>
        <w:tabs>
          <w:tab w:val="num" w:pos="3600"/>
        </w:tabs>
        <w:ind w:left="3600" w:hanging="360"/>
      </w:pPr>
      <w:rPr>
        <w:rFonts w:ascii="Arial" w:hAnsi="Arial" w:hint="default"/>
      </w:rPr>
    </w:lvl>
    <w:lvl w:ilvl="5" w:tplc="C2025324" w:tentative="1">
      <w:start w:val="1"/>
      <w:numFmt w:val="bullet"/>
      <w:lvlText w:val="•"/>
      <w:lvlJc w:val="left"/>
      <w:pPr>
        <w:tabs>
          <w:tab w:val="num" w:pos="4320"/>
        </w:tabs>
        <w:ind w:left="4320" w:hanging="360"/>
      </w:pPr>
      <w:rPr>
        <w:rFonts w:ascii="Arial" w:hAnsi="Arial" w:hint="default"/>
      </w:rPr>
    </w:lvl>
    <w:lvl w:ilvl="6" w:tplc="17661594" w:tentative="1">
      <w:start w:val="1"/>
      <w:numFmt w:val="bullet"/>
      <w:lvlText w:val="•"/>
      <w:lvlJc w:val="left"/>
      <w:pPr>
        <w:tabs>
          <w:tab w:val="num" w:pos="5040"/>
        </w:tabs>
        <w:ind w:left="5040" w:hanging="360"/>
      </w:pPr>
      <w:rPr>
        <w:rFonts w:ascii="Arial" w:hAnsi="Arial" w:hint="default"/>
      </w:rPr>
    </w:lvl>
    <w:lvl w:ilvl="7" w:tplc="0E04EE1E" w:tentative="1">
      <w:start w:val="1"/>
      <w:numFmt w:val="bullet"/>
      <w:lvlText w:val="•"/>
      <w:lvlJc w:val="left"/>
      <w:pPr>
        <w:tabs>
          <w:tab w:val="num" w:pos="5760"/>
        </w:tabs>
        <w:ind w:left="5760" w:hanging="360"/>
      </w:pPr>
      <w:rPr>
        <w:rFonts w:ascii="Arial" w:hAnsi="Arial" w:hint="default"/>
      </w:rPr>
    </w:lvl>
    <w:lvl w:ilvl="8" w:tplc="79FE634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F70537"/>
    <w:multiLevelType w:val="hybridMultilevel"/>
    <w:tmpl w:val="86C00A78"/>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CFF53E8"/>
    <w:multiLevelType w:val="multilevel"/>
    <w:tmpl w:val="6CBA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99455D"/>
    <w:multiLevelType w:val="multilevel"/>
    <w:tmpl w:val="AA1C8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851BD1"/>
    <w:multiLevelType w:val="hybridMultilevel"/>
    <w:tmpl w:val="90BE32F2"/>
    <w:lvl w:ilvl="0" w:tplc="D31C7AC8">
      <w:start w:val="1"/>
      <w:numFmt w:val="bullet"/>
      <w:lvlText w:val="•"/>
      <w:lvlJc w:val="left"/>
      <w:pPr>
        <w:tabs>
          <w:tab w:val="num" w:pos="720"/>
        </w:tabs>
        <w:ind w:left="720" w:hanging="360"/>
      </w:pPr>
      <w:rPr>
        <w:rFonts w:ascii="Arial" w:hAnsi="Arial" w:hint="default"/>
      </w:rPr>
    </w:lvl>
    <w:lvl w:ilvl="1" w:tplc="EBBC53E8" w:tentative="1">
      <w:start w:val="1"/>
      <w:numFmt w:val="bullet"/>
      <w:lvlText w:val="•"/>
      <w:lvlJc w:val="left"/>
      <w:pPr>
        <w:tabs>
          <w:tab w:val="num" w:pos="1440"/>
        </w:tabs>
        <w:ind w:left="1440" w:hanging="360"/>
      </w:pPr>
      <w:rPr>
        <w:rFonts w:ascii="Arial" w:hAnsi="Arial" w:hint="default"/>
      </w:rPr>
    </w:lvl>
    <w:lvl w:ilvl="2" w:tplc="48C0717E" w:tentative="1">
      <w:start w:val="1"/>
      <w:numFmt w:val="bullet"/>
      <w:lvlText w:val="•"/>
      <w:lvlJc w:val="left"/>
      <w:pPr>
        <w:tabs>
          <w:tab w:val="num" w:pos="2160"/>
        </w:tabs>
        <w:ind w:left="2160" w:hanging="360"/>
      </w:pPr>
      <w:rPr>
        <w:rFonts w:ascii="Arial" w:hAnsi="Arial" w:hint="default"/>
      </w:rPr>
    </w:lvl>
    <w:lvl w:ilvl="3" w:tplc="510CD364" w:tentative="1">
      <w:start w:val="1"/>
      <w:numFmt w:val="bullet"/>
      <w:lvlText w:val="•"/>
      <w:lvlJc w:val="left"/>
      <w:pPr>
        <w:tabs>
          <w:tab w:val="num" w:pos="2880"/>
        </w:tabs>
        <w:ind w:left="2880" w:hanging="360"/>
      </w:pPr>
      <w:rPr>
        <w:rFonts w:ascii="Arial" w:hAnsi="Arial" w:hint="default"/>
      </w:rPr>
    </w:lvl>
    <w:lvl w:ilvl="4" w:tplc="400680A2" w:tentative="1">
      <w:start w:val="1"/>
      <w:numFmt w:val="bullet"/>
      <w:lvlText w:val="•"/>
      <w:lvlJc w:val="left"/>
      <w:pPr>
        <w:tabs>
          <w:tab w:val="num" w:pos="3600"/>
        </w:tabs>
        <w:ind w:left="3600" w:hanging="360"/>
      </w:pPr>
      <w:rPr>
        <w:rFonts w:ascii="Arial" w:hAnsi="Arial" w:hint="default"/>
      </w:rPr>
    </w:lvl>
    <w:lvl w:ilvl="5" w:tplc="253260D2" w:tentative="1">
      <w:start w:val="1"/>
      <w:numFmt w:val="bullet"/>
      <w:lvlText w:val="•"/>
      <w:lvlJc w:val="left"/>
      <w:pPr>
        <w:tabs>
          <w:tab w:val="num" w:pos="4320"/>
        </w:tabs>
        <w:ind w:left="4320" w:hanging="360"/>
      </w:pPr>
      <w:rPr>
        <w:rFonts w:ascii="Arial" w:hAnsi="Arial" w:hint="default"/>
      </w:rPr>
    </w:lvl>
    <w:lvl w:ilvl="6" w:tplc="D50E2DAE" w:tentative="1">
      <w:start w:val="1"/>
      <w:numFmt w:val="bullet"/>
      <w:lvlText w:val="•"/>
      <w:lvlJc w:val="left"/>
      <w:pPr>
        <w:tabs>
          <w:tab w:val="num" w:pos="5040"/>
        </w:tabs>
        <w:ind w:left="5040" w:hanging="360"/>
      </w:pPr>
      <w:rPr>
        <w:rFonts w:ascii="Arial" w:hAnsi="Arial" w:hint="default"/>
      </w:rPr>
    </w:lvl>
    <w:lvl w:ilvl="7" w:tplc="FB768C60" w:tentative="1">
      <w:start w:val="1"/>
      <w:numFmt w:val="bullet"/>
      <w:lvlText w:val="•"/>
      <w:lvlJc w:val="left"/>
      <w:pPr>
        <w:tabs>
          <w:tab w:val="num" w:pos="5760"/>
        </w:tabs>
        <w:ind w:left="5760" w:hanging="360"/>
      </w:pPr>
      <w:rPr>
        <w:rFonts w:ascii="Arial" w:hAnsi="Arial" w:hint="default"/>
      </w:rPr>
    </w:lvl>
    <w:lvl w:ilvl="8" w:tplc="DA5CB16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5B622C2"/>
    <w:multiLevelType w:val="hybridMultilevel"/>
    <w:tmpl w:val="46ACB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15A2CAA"/>
    <w:multiLevelType w:val="hybridMultilevel"/>
    <w:tmpl w:val="561025A0"/>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2A41D4E"/>
    <w:multiLevelType w:val="hybridMultilevel"/>
    <w:tmpl w:val="CCE03E0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5C6D058C"/>
    <w:multiLevelType w:val="multilevel"/>
    <w:tmpl w:val="FB7C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6F163B"/>
    <w:multiLevelType w:val="hybridMultilevel"/>
    <w:tmpl w:val="1B98F75A"/>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1360F12"/>
    <w:multiLevelType w:val="multilevel"/>
    <w:tmpl w:val="AE58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2213F3"/>
    <w:multiLevelType w:val="multilevel"/>
    <w:tmpl w:val="10144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C57A92"/>
    <w:multiLevelType w:val="hybridMultilevel"/>
    <w:tmpl w:val="F904D956"/>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5F529E1"/>
    <w:multiLevelType w:val="multilevel"/>
    <w:tmpl w:val="93CA2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B31C12"/>
    <w:multiLevelType w:val="hybridMultilevel"/>
    <w:tmpl w:val="3320D72E"/>
    <w:lvl w:ilvl="0" w:tplc="7ECA9034">
      <w:start w:val="1"/>
      <w:numFmt w:val="bullet"/>
      <w:lvlText w:val="-"/>
      <w:lvlJc w:val="left"/>
      <w:pPr>
        <w:tabs>
          <w:tab w:val="num" w:pos="720"/>
        </w:tabs>
        <w:ind w:left="720" w:hanging="360"/>
      </w:pPr>
      <w:rPr>
        <w:rFonts w:ascii="Times New Roman" w:hAnsi="Times New Roman" w:hint="default"/>
      </w:rPr>
    </w:lvl>
    <w:lvl w:ilvl="1" w:tplc="BFDE29B0" w:tentative="1">
      <w:start w:val="1"/>
      <w:numFmt w:val="bullet"/>
      <w:lvlText w:val="-"/>
      <w:lvlJc w:val="left"/>
      <w:pPr>
        <w:tabs>
          <w:tab w:val="num" w:pos="1440"/>
        </w:tabs>
        <w:ind w:left="1440" w:hanging="360"/>
      </w:pPr>
      <w:rPr>
        <w:rFonts w:ascii="Times New Roman" w:hAnsi="Times New Roman" w:hint="default"/>
      </w:rPr>
    </w:lvl>
    <w:lvl w:ilvl="2" w:tplc="8AB01E8E" w:tentative="1">
      <w:start w:val="1"/>
      <w:numFmt w:val="bullet"/>
      <w:lvlText w:val="-"/>
      <w:lvlJc w:val="left"/>
      <w:pPr>
        <w:tabs>
          <w:tab w:val="num" w:pos="2160"/>
        </w:tabs>
        <w:ind w:left="2160" w:hanging="360"/>
      </w:pPr>
      <w:rPr>
        <w:rFonts w:ascii="Times New Roman" w:hAnsi="Times New Roman" w:hint="default"/>
      </w:rPr>
    </w:lvl>
    <w:lvl w:ilvl="3" w:tplc="8B0CB874">
      <w:numFmt w:val="bullet"/>
      <w:lvlText w:val="-"/>
      <w:lvlJc w:val="left"/>
      <w:pPr>
        <w:tabs>
          <w:tab w:val="num" w:pos="2880"/>
        </w:tabs>
        <w:ind w:left="2880" w:hanging="360"/>
      </w:pPr>
      <w:rPr>
        <w:rFonts w:ascii="Times New Roman" w:hAnsi="Times New Roman" w:hint="default"/>
      </w:rPr>
    </w:lvl>
    <w:lvl w:ilvl="4" w:tplc="B8120ABE">
      <w:numFmt w:val="bullet"/>
      <w:lvlText w:val="-"/>
      <w:lvlJc w:val="left"/>
      <w:pPr>
        <w:tabs>
          <w:tab w:val="num" w:pos="3600"/>
        </w:tabs>
        <w:ind w:left="3600" w:hanging="360"/>
      </w:pPr>
      <w:rPr>
        <w:rFonts w:ascii="Times New Roman" w:hAnsi="Times New Roman" w:hint="default"/>
      </w:rPr>
    </w:lvl>
    <w:lvl w:ilvl="5" w:tplc="9F5E4BA2" w:tentative="1">
      <w:start w:val="1"/>
      <w:numFmt w:val="bullet"/>
      <w:lvlText w:val="-"/>
      <w:lvlJc w:val="left"/>
      <w:pPr>
        <w:tabs>
          <w:tab w:val="num" w:pos="4320"/>
        </w:tabs>
        <w:ind w:left="4320" w:hanging="360"/>
      </w:pPr>
      <w:rPr>
        <w:rFonts w:ascii="Times New Roman" w:hAnsi="Times New Roman" w:hint="default"/>
      </w:rPr>
    </w:lvl>
    <w:lvl w:ilvl="6" w:tplc="0B76FF4E" w:tentative="1">
      <w:start w:val="1"/>
      <w:numFmt w:val="bullet"/>
      <w:lvlText w:val="-"/>
      <w:lvlJc w:val="left"/>
      <w:pPr>
        <w:tabs>
          <w:tab w:val="num" w:pos="5040"/>
        </w:tabs>
        <w:ind w:left="5040" w:hanging="360"/>
      </w:pPr>
      <w:rPr>
        <w:rFonts w:ascii="Times New Roman" w:hAnsi="Times New Roman" w:hint="default"/>
      </w:rPr>
    </w:lvl>
    <w:lvl w:ilvl="7" w:tplc="1C9E3942" w:tentative="1">
      <w:start w:val="1"/>
      <w:numFmt w:val="bullet"/>
      <w:lvlText w:val="-"/>
      <w:lvlJc w:val="left"/>
      <w:pPr>
        <w:tabs>
          <w:tab w:val="num" w:pos="5760"/>
        </w:tabs>
        <w:ind w:left="5760" w:hanging="360"/>
      </w:pPr>
      <w:rPr>
        <w:rFonts w:ascii="Times New Roman" w:hAnsi="Times New Roman" w:hint="default"/>
      </w:rPr>
    </w:lvl>
    <w:lvl w:ilvl="8" w:tplc="0A666116"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6B7F454E"/>
    <w:multiLevelType w:val="hybridMultilevel"/>
    <w:tmpl w:val="6F2691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0CC21CE"/>
    <w:multiLevelType w:val="hybridMultilevel"/>
    <w:tmpl w:val="20A4BD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4454E80"/>
    <w:multiLevelType w:val="multilevel"/>
    <w:tmpl w:val="9C74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B27F64"/>
    <w:multiLevelType w:val="hybridMultilevel"/>
    <w:tmpl w:val="56E6426A"/>
    <w:lvl w:ilvl="0" w:tplc="1388D076">
      <w:start w:val="1"/>
      <w:numFmt w:val="bullet"/>
      <w:lvlText w:val="-"/>
      <w:lvlJc w:val="left"/>
      <w:pPr>
        <w:ind w:left="720" w:hanging="360"/>
      </w:pPr>
      <w:rPr>
        <w:rFonts w:ascii="Calibri" w:eastAsiaTheme="minorEastAsia"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7CB0A98"/>
    <w:multiLevelType w:val="hybridMultilevel"/>
    <w:tmpl w:val="2A0EB482"/>
    <w:lvl w:ilvl="0" w:tplc="65C0F606">
      <w:start w:val="1"/>
      <w:numFmt w:val="bullet"/>
      <w:lvlText w:val="•"/>
      <w:lvlJc w:val="left"/>
      <w:pPr>
        <w:tabs>
          <w:tab w:val="num" w:pos="720"/>
        </w:tabs>
        <w:ind w:left="720" w:hanging="360"/>
      </w:pPr>
      <w:rPr>
        <w:rFonts w:ascii="Arial" w:hAnsi="Arial" w:hint="default"/>
      </w:rPr>
    </w:lvl>
    <w:lvl w:ilvl="1" w:tplc="CC707830">
      <w:start w:val="1"/>
      <w:numFmt w:val="bullet"/>
      <w:lvlText w:val="•"/>
      <w:lvlJc w:val="left"/>
      <w:pPr>
        <w:tabs>
          <w:tab w:val="num" w:pos="1440"/>
        </w:tabs>
        <w:ind w:left="1440" w:hanging="360"/>
      </w:pPr>
      <w:rPr>
        <w:rFonts w:ascii="Arial" w:hAnsi="Arial" w:hint="default"/>
      </w:rPr>
    </w:lvl>
    <w:lvl w:ilvl="2" w:tplc="5B3C919C" w:tentative="1">
      <w:start w:val="1"/>
      <w:numFmt w:val="bullet"/>
      <w:lvlText w:val="•"/>
      <w:lvlJc w:val="left"/>
      <w:pPr>
        <w:tabs>
          <w:tab w:val="num" w:pos="2160"/>
        </w:tabs>
        <w:ind w:left="2160" w:hanging="360"/>
      </w:pPr>
      <w:rPr>
        <w:rFonts w:ascii="Arial" w:hAnsi="Arial" w:hint="default"/>
      </w:rPr>
    </w:lvl>
    <w:lvl w:ilvl="3" w:tplc="A09AE674" w:tentative="1">
      <w:start w:val="1"/>
      <w:numFmt w:val="bullet"/>
      <w:lvlText w:val="•"/>
      <w:lvlJc w:val="left"/>
      <w:pPr>
        <w:tabs>
          <w:tab w:val="num" w:pos="2880"/>
        </w:tabs>
        <w:ind w:left="2880" w:hanging="360"/>
      </w:pPr>
      <w:rPr>
        <w:rFonts w:ascii="Arial" w:hAnsi="Arial" w:hint="default"/>
      </w:rPr>
    </w:lvl>
    <w:lvl w:ilvl="4" w:tplc="A5CE655A" w:tentative="1">
      <w:start w:val="1"/>
      <w:numFmt w:val="bullet"/>
      <w:lvlText w:val="•"/>
      <w:lvlJc w:val="left"/>
      <w:pPr>
        <w:tabs>
          <w:tab w:val="num" w:pos="3600"/>
        </w:tabs>
        <w:ind w:left="3600" w:hanging="360"/>
      </w:pPr>
      <w:rPr>
        <w:rFonts w:ascii="Arial" w:hAnsi="Arial" w:hint="default"/>
      </w:rPr>
    </w:lvl>
    <w:lvl w:ilvl="5" w:tplc="C6C027B0" w:tentative="1">
      <w:start w:val="1"/>
      <w:numFmt w:val="bullet"/>
      <w:lvlText w:val="•"/>
      <w:lvlJc w:val="left"/>
      <w:pPr>
        <w:tabs>
          <w:tab w:val="num" w:pos="4320"/>
        </w:tabs>
        <w:ind w:left="4320" w:hanging="360"/>
      </w:pPr>
      <w:rPr>
        <w:rFonts w:ascii="Arial" w:hAnsi="Arial" w:hint="default"/>
      </w:rPr>
    </w:lvl>
    <w:lvl w:ilvl="6" w:tplc="DEF627B0" w:tentative="1">
      <w:start w:val="1"/>
      <w:numFmt w:val="bullet"/>
      <w:lvlText w:val="•"/>
      <w:lvlJc w:val="left"/>
      <w:pPr>
        <w:tabs>
          <w:tab w:val="num" w:pos="5040"/>
        </w:tabs>
        <w:ind w:left="5040" w:hanging="360"/>
      </w:pPr>
      <w:rPr>
        <w:rFonts w:ascii="Arial" w:hAnsi="Arial" w:hint="default"/>
      </w:rPr>
    </w:lvl>
    <w:lvl w:ilvl="7" w:tplc="09A41944" w:tentative="1">
      <w:start w:val="1"/>
      <w:numFmt w:val="bullet"/>
      <w:lvlText w:val="•"/>
      <w:lvlJc w:val="left"/>
      <w:pPr>
        <w:tabs>
          <w:tab w:val="num" w:pos="5760"/>
        </w:tabs>
        <w:ind w:left="5760" w:hanging="360"/>
      </w:pPr>
      <w:rPr>
        <w:rFonts w:ascii="Arial" w:hAnsi="Arial" w:hint="default"/>
      </w:rPr>
    </w:lvl>
    <w:lvl w:ilvl="8" w:tplc="B184AF3C"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9911088"/>
    <w:multiLevelType w:val="hybridMultilevel"/>
    <w:tmpl w:val="B89254AA"/>
    <w:lvl w:ilvl="0" w:tplc="5ED0EE42">
      <w:start w:val="1"/>
      <w:numFmt w:val="bullet"/>
      <w:pStyle w:val="Listenabsatz"/>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E06197"/>
    <w:multiLevelType w:val="hybridMultilevel"/>
    <w:tmpl w:val="CF98A406"/>
    <w:lvl w:ilvl="0" w:tplc="1388D076">
      <w:start w:val="1"/>
      <w:numFmt w:val="bullet"/>
      <w:lvlText w:val="-"/>
      <w:lvlJc w:val="left"/>
      <w:pPr>
        <w:ind w:left="720" w:hanging="360"/>
      </w:pPr>
      <w:rPr>
        <w:rFonts w:ascii="Calibri" w:eastAsiaTheme="minorEastAsia"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EBC5491"/>
    <w:multiLevelType w:val="hybridMultilevel"/>
    <w:tmpl w:val="E6DAC478"/>
    <w:lvl w:ilvl="0" w:tplc="A8B6F1E8">
      <w:start w:val="1"/>
      <w:numFmt w:val="bullet"/>
      <w:lvlText w:val="•"/>
      <w:lvlJc w:val="left"/>
      <w:pPr>
        <w:tabs>
          <w:tab w:val="num" w:pos="720"/>
        </w:tabs>
        <w:ind w:left="720" w:hanging="360"/>
      </w:pPr>
      <w:rPr>
        <w:rFonts w:ascii="Arial" w:hAnsi="Arial" w:hint="default"/>
      </w:rPr>
    </w:lvl>
    <w:lvl w:ilvl="1" w:tplc="FEDCECEA" w:tentative="1">
      <w:start w:val="1"/>
      <w:numFmt w:val="bullet"/>
      <w:lvlText w:val="•"/>
      <w:lvlJc w:val="left"/>
      <w:pPr>
        <w:tabs>
          <w:tab w:val="num" w:pos="1440"/>
        </w:tabs>
        <w:ind w:left="1440" w:hanging="360"/>
      </w:pPr>
      <w:rPr>
        <w:rFonts w:ascii="Arial" w:hAnsi="Arial" w:hint="default"/>
      </w:rPr>
    </w:lvl>
    <w:lvl w:ilvl="2" w:tplc="4F9C9D70" w:tentative="1">
      <w:start w:val="1"/>
      <w:numFmt w:val="bullet"/>
      <w:lvlText w:val="•"/>
      <w:lvlJc w:val="left"/>
      <w:pPr>
        <w:tabs>
          <w:tab w:val="num" w:pos="2160"/>
        </w:tabs>
        <w:ind w:left="2160" w:hanging="360"/>
      </w:pPr>
      <w:rPr>
        <w:rFonts w:ascii="Arial" w:hAnsi="Arial" w:hint="default"/>
      </w:rPr>
    </w:lvl>
    <w:lvl w:ilvl="3" w:tplc="7D8A75E6" w:tentative="1">
      <w:start w:val="1"/>
      <w:numFmt w:val="bullet"/>
      <w:lvlText w:val="•"/>
      <w:lvlJc w:val="left"/>
      <w:pPr>
        <w:tabs>
          <w:tab w:val="num" w:pos="2880"/>
        </w:tabs>
        <w:ind w:left="2880" w:hanging="360"/>
      </w:pPr>
      <w:rPr>
        <w:rFonts w:ascii="Arial" w:hAnsi="Arial" w:hint="default"/>
      </w:rPr>
    </w:lvl>
    <w:lvl w:ilvl="4" w:tplc="97E010F6" w:tentative="1">
      <w:start w:val="1"/>
      <w:numFmt w:val="bullet"/>
      <w:lvlText w:val="•"/>
      <w:lvlJc w:val="left"/>
      <w:pPr>
        <w:tabs>
          <w:tab w:val="num" w:pos="3600"/>
        </w:tabs>
        <w:ind w:left="3600" w:hanging="360"/>
      </w:pPr>
      <w:rPr>
        <w:rFonts w:ascii="Arial" w:hAnsi="Arial" w:hint="default"/>
      </w:rPr>
    </w:lvl>
    <w:lvl w:ilvl="5" w:tplc="33D4AAB8" w:tentative="1">
      <w:start w:val="1"/>
      <w:numFmt w:val="bullet"/>
      <w:lvlText w:val="•"/>
      <w:lvlJc w:val="left"/>
      <w:pPr>
        <w:tabs>
          <w:tab w:val="num" w:pos="4320"/>
        </w:tabs>
        <w:ind w:left="4320" w:hanging="360"/>
      </w:pPr>
      <w:rPr>
        <w:rFonts w:ascii="Arial" w:hAnsi="Arial" w:hint="default"/>
      </w:rPr>
    </w:lvl>
    <w:lvl w:ilvl="6" w:tplc="FCFCFC88" w:tentative="1">
      <w:start w:val="1"/>
      <w:numFmt w:val="bullet"/>
      <w:lvlText w:val="•"/>
      <w:lvlJc w:val="left"/>
      <w:pPr>
        <w:tabs>
          <w:tab w:val="num" w:pos="5040"/>
        </w:tabs>
        <w:ind w:left="5040" w:hanging="360"/>
      </w:pPr>
      <w:rPr>
        <w:rFonts w:ascii="Arial" w:hAnsi="Arial" w:hint="default"/>
      </w:rPr>
    </w:lvl>
    <w:lvl w:ilvl="7" w:tplc="A6ACB930" w:tentative="1">
      <w:start w:val="1"/>
      <w:numFmt w:val="bullet"/>
      <w:lvlText w:val="•"/>
      <w:lvlJc w:val="left"/>
      <w:pPr>
        <w:tabs>
          <w:tab w:val="num" w:pos="5760"/>
        </w:tabs>
        <w:ind w:left="5760" w:hanging="360"/>
      </w:pPr>
      <w:rPr>
        <w:rFonts w:ascii="Arial" w:hAnsi="Arial" w:hint="default"/>
      </w:rPr>
    </w:lvl>
    <w:lvl w:ilvl="8" w:tplc="F3F8F26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F0A0712"/>
    <w:multiLevelType w:val="hybridMultilevel"/>
    <w:tmpl w:val="CA8CE116"/>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FB222AD"/>
    <w:multiLevelType w:val="multilevel"/>
    <w:tmpl w:val="231A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6"/>
  </w:num>
  <w:num w:numId="3">
    <w:abstractNumId w:val="20"/>
  </w:num>
  <w:num w:numId="4">
    <w:abstractNumId w:val="22"/>
  </w:num>
  <w:num w:numId="5">
    <w:abstractNumId w:val="29"/>
  </w:num>
  <w:num w:numId="6">
    <w:abstractNumId w:val="30"/>
  </w:num>
  <w:num w:numId="7">
    <w:abstractNumId w:val="24"/>
  </w:num>
  <w:num w:numId="8">
    <w:abstractNumId w:val="25"/>
  </w:num>
  <w:num w:numId="9">
    <w:abstractNumId w:val="27"/>
  </w:num>
  <w:num w:numId="10">
    <w:abstractNumId w:val="3"/>
  </w:num>
  <w:num w:numId="11">
    <w:abstractNumId w:val="18"/>
  </w:num>
  <w:num w:numId="12">
    <w:abstractNumId w:val="31"/>
  </w:num>
  <w:num w:numId="13">
    <w:abstractNumId w:val="4"/>
  </w:num>
  <w:num w:numId="14">
    <w:abstractNumId w:val="23"/>
  </w:num>
  <w:num w:numId="15">
    <w:abstractNumId w:val="5"/>
  </w:num>
  <w:num w:numId="16">
    <w:abstractNumId w:val="28"/>
  </w:num>
  <w:num w:numId="17">
    <w:abstractNumId w:val="21"/>
  </w:num>
  <w:num w:numId="18">
    <w:abstractNumId w:val="6"/>
  </w:num>
  <w:num w:numId="19">
    <w:abstractNumId w:val="7"/>
  </w:num>
  <w:num w:numId="20">
    <w:abstractNumId w:val="9"/>
  </w:num>
  <w:num w:numId="21">
    <w:abstractNumId w:val="13"/>
  </w:num>
  <w:num w:numId="22">
    <w:abstractNumId w:val="29"/>
  </w:num>
  <w:num w:numId="23">
    <w:abstractNumId w:val="1"/>
  </w:num>
  <w:num w:numId="24">
    <w:abstractNumId w:val="29"/>
  </w:num>
  <w:num w:numId="25">
    <w:abstractNumId w:val="2"/>
  </w:num>
  <w:num w:numId="26">
    <w:abstractNumId w:val="0"/>
  </w:num>
  <w:num w:numId="27">
    <w:abstractNumId w:val="14"/>
  </w:num>
  <w:num w:numId="28">
    <w:abstractNumId w:val="16"/>
  </w:num>
  <w:num w:numId="29">
    <w:abstractNumId w:val="15"/>
  </w:num>
  <w:num w:numId="30">
    <w:abstractNumId w:val="12"/>
  </w:num>
  <w:num w:numId="31">
    <w:abstractNumId w:val="33"/>
  </w:num>
  <w:num w:numId="32">
    <w:abstractNumId w:val="17"/>
  </w:num>
  <w:num w:numId="33">
    <w:abstractNumId w:val="19"/>
  </w:num>
  <w:num w:numId="34">
    <w:abstractNumId w:val="8"/>
  </w:num>
  <w:num w:numId="35">
    <w:abstractNumId w:val="10"/>
  </w:num>
  <w:num w:numId="36">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enedict Diederich">
    <w15:presenceInfo w15:providerId="Windows Live" w15:userId="889470ca89c912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6"/>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1F0"/>
    <w:rsid w:val="00000C2C"/>
    <w:rsid w:val="00071ECB"/>
    <w:rsid w:val="00081654"/>
    <w:rsid w:val="000D278B"/>
    <w:rsid w:val="001121F0"/>
    <w:rsid w:val="00152B4B"/>
    <w:rsid w:val="001A45A9"/>
    <w:rsid w:val="001F4665"/>
    <w:rsid w:val="00235BCB"/>
    <w:rsid w:val="00335409"/>
    <w:rsid w:val="00363A0C"/>
    <w:rsid w:val="003912BA"/>
    <w:rsid w:val="003A1B3E"/>
    <w:rsid w:val="003B70FF"/>
    <w:rsid w:val="003E0796"/>
    <w:rsid w:val="00414E16"/>
    <w:rsid w:val="00444162"/>
    <w:rsid w:val="00462929"/>
    <w:rsid w:val="0047045E"/>
    <w:rsid w:val="00491D20"/>
    <w:rsid w:val="00513C7C"/>
    <w:rsid w:val="0054274B"/>
    <w:rsid w:val="00566009"/>
    <w:rsid w:val="005B0A1C"/>
    <w:rsid w:val="005B5AFE"/>
    <w:rsid w:val="00650116"/>
    <w:rsid w:val="00660A59"/>
    <w:rsid w:val="00686103"/>
    <w:rsid w:val="006A0DF3"/>
    <w:rsid w:val="006A281B"/>
    <w:rsid w:val="007649EC"/>
    <w:rsid w:val="00776849"/>
    <w:rsid w:val="007845F7"/>
    <w:rsid w:val="007A6D10"/>
    <w:rsid w:val="007B0E68"/>
    <w:rsid w:val="007D090C"/>
    <w:rsid w:val="007D72A2"/>
    <w:rsid w:val="007F6350"/>
    <w:rsid w:val="00812F2B"/>
    <w:rsid w:val="00843E87"/>
    <w:rsid w:val="008677C0"/>
    <w:rsid w:val="00890B33"/>
    <w:rsid w:val="008D167D"/>
    <w:rsid w:val="008E086F"/>
    <w:rsid w:val="00936372"/>
    <w:rsid w:val="009A0EE1"/>
    <w:rsid w:val="009D47C0"/>
    <w:rsid w:val="009D6072"/>
    <w:rsid w:val="009E0D83"/>
    <w:rsid w:val="00A162B1"/>
    <w:rsid w:val="00A50C2D"/>
    <w:rsid w:val="00A73AE5"/>
    <w:rsid w:val="00A80B02"/>
    <w:rsid w:val="00A9427C"/>
    <w:rsid w:val="00AA6C29"/>
    <w:rsid w:val="00AD78CB"/>
    <w:rsid w:val="00AE08E7"/>
    <w:rsid w:val="00B060D9"/>
    <w:rsid w:val="00B1148D"/>
    <w:rsid w:val="00B244DB"/>
    <w:rsid w:val="00B80EA7"/>
    <w:rsid w:val="00BE4E7E"/>
    <w:rsid w:val="00C0692F"/>
    <w:rsid w:val="00C25F33"/>
    <w:rsid w:val="00C67992"/>
    <w:rsid w:val="00D061E8"/>
    <w:rsid w:val="00D31D42"/>
    <w:rsid w:val="00D70E24"/>
    <w:rsid w:val="00D80DAE"/>
    <w:rsid w:val="00DE1CB3"/>
    <w:rsid w:val="00E128D8"/>
    <w:rsid w:val="00E14EE4"/>
    <w:rsid w:val="00E34791"/>
    <w:rsid w:val="00EB2F83"/>
    <w:rsid w:val="00ED46A9"/>
    <w:rsid w:val="00ED5394"/>
    <w:rsid w:val="00ED5489"/>
    <w:rsid w:val="00F27A51"/>
    <w:rsid w:val="00F8657D"/>
    <w:rsid w:val="00FB25AA"/>
    <w:rsid w:val="00FD27E2"/>
    <w:rsid w:val="00FE0F2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94A8D"/>
  <w15:chartTrackingRefBased/>
  <w15:docId w15:val="{FE6DDDD2-32E5-2048-8EC7-390BF7421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en-US" w:bidi="ar-SA"/>
      </w:rPr>
    </w:rPrDefault>
    <w:pPrDefault>
      <w:pPr>
        <w:spacing w:after="20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121F0"/>
    <w:rPr>
      <w:iCs/>
      <w:sz w:val="21"/>
      <w:szCs w:val="21"/>
    </w:rPr>
  </w:style>
  <w:style w:type="paragraph" w:styleId="berschrift1">
    <w:name w:val="heading 1"/>
    <w:basedOn w:val="Standard"/>
    <w:next w:val="Standard"/>
    <w:link w:val="berschrift1Zchn"/>
    <w:uiPriority w:val="9"/>
    <w:qFormat/>
    <w:rsid w:val="001121F0"/>
    <w:pPr>
      <w:pBdr>
        <w:top w:val="single" w:sz="12" w:space="1" w:color="ED7D31" w:themeColor="accent2"/>
        <w:left w:val="single" w:sz="12" w:space="4" w:color="ED7D31" w:themeColor="accent2"/>
        <w:bottom w:val="single" w:sz="12" w:space="1" w:color="ED7D31" w:themeColor="accent2"/>
        <w:right w:val="single" w:sz="12" w:space="4" w:color="ED7D31" w:themeColor="accent2"/>
      </w:pBdr>
      <w:shd w:val="clear" w:color="auto" w:fill="4472C4" w:themeFill="accent1"/>
      <w:spacing w:line="240" w:lineRule="auto"/>
      <w:outlineLvl w:val="0"/>
    </w:pPr>
    <w:rPr>
      <w:rFonts w:asciiTheme="majorHAnsi" w:hAnsiTheme="majorHAnsi"/>
      <w:color w:val="FFFFFF"/>
      <w:sz w:val="28"/>
      <w:szCs w:val="38"/>
    </w:rPr>
  </w:style>
  <w:style w:type="paragraph" w:styleId="berschrift2">
    <w:name w:val="heading 2"/>
    <w:basedOn w:val="Standard"/>
    <w:next w:val="Standard"/>
    <w:link w:val="berschrift2Zchn"/>
    <w:uiPriority w:val="9"/>
    <w:unhideWhenUsed/>
    <w:qFormat/>
    <w:rsid w:val="001121F0"/>
    <w:pPr>
      <w:spacing w:before="200" w:after="60" w:line="240" w:lineRule="auto"/>
      <w:contextualSpacing/>
      <w:outlineLvl w:val="1"/>
    </w:pPr>
    <w:rPr>
      <w:rFonts w:asciiTheme="majorHAnsi" w:eastAsiaTheme="majorEastAsia" w:hAnsiTheme="majorHAnsi" w:cstheme="majorBidi"/>
      <w:b/>
      <w:b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berschrift3">
    <w:name w:val="heading 3"/>
    <w:basedOn w:val="Standard"/>
    <w:next w:val="Standard"/>
    <w:link w:val="berschrift3Zchn"/>
    <w:uiPriority w:val="9"/>
    <w:unhideWhenUsed/>
    <w:qFormat/>
    <w:rsid w:val="001121F0"/>
    <w:pPr>
      <w:spacing w:before="200" w:after="100" w:line="240" w:lineRule="auto"/>
      <w:contextualSpacing/>
      <w:outlineLvl w:val="2"/>
    </w:pPr>
    <w:rPr>
      <w:rFonts w:asciiTheme="majorHAnsi" w:eastAsiaTheme="majorEastAsia" w:hAnsiTheme="majorHAnsi" w:cstheme="majorBidi"/>
      <w:b/>
      <w:bCs/>
      <w:smallCaps/>
      <w:color w:val="C45911" w:themeColor="accent2" w:themeShade="BF"/>
      <w:spacing w:val="24"/>
      <w:sz w:val="28"/>
      <w:szCs w:val="22"/>
    </w:rPr>
  </w:style>
  <w:style w:type="paragraph" w:styleId="berschrift4">
    <w:name w:val="heading 4"/>
    <w:basedOn w:val="Standard"/>
    <w:next w:val="Standard"/>
    <w:link w:val="berschrift4Zchn"/>
    <w:uiPriority w:val="9"/>
    <w:unhideWhenUsed/>
    <w:qFormat/>
    <w:rsid w:val="001121F0"/>
    <w:pPr>
      <w:spacing w:before="200" w:after="100" w:line="240" w:lineRule="auto"/>
      <w:contextualSpacing/>
      <w:outlineLvl w:val="3"/>
    </w:pPr>
    <w:rPr>
      <w:rFonts w:asciiTheme="majorHAnsi" w:eastAsiaTheme="majorEastAsia" w:hAnsiTheme="majorHAnsi" w:cstheme="majorBidi"/>
      <w:b/>
      <w:bCs/>
      <w:color w:val="2F5496" w:themeColor="accent1" w:themeShade="BF"/>
      <w:sz w:val="24"/>
      <w:szCs w:val="22"/>
    </w:rPr>
  </w:style>
  <w:style w:type="paragraph" w:styleId="berschrift5">
    <w:name w:val="heading 5"/>
    <w:basedOn w:val="Standard"/>
    <w:next w:val="Standard"/>
    <w:link w:val="berschrift5Zchn"/>
    <w:uiPriority w:val="9"/>
    <w:semiHidden/>
    <w:unhideWhenUsed/>
    <w:qFormat/>
    <w:rsid w:val="001121F0"/>
    <w:pPr>
      <w:spacing w:before="200" w:after="100" w:line="240" w:lineRule="auto"/>
      <w:contextualSpacing/>
      <w:outlineLvl w:val="4"/>
    </w:pPr>
    <w:rPr>
      <w:rFonts w:asciiTheme="majorHAnsi" w:eastAsiaTheme="majorEastAsia" w:hAnsiTheme="majorHAnsi" w:cstheme="majorBidi"/>
      <w:bCs/>
      <w:caps/>
      <w:color w:val="C45911" w:themeColor="accent2" w:themeShade="BF"/>
      <w:sz w:val="22"/>
      <w:szCs w:val="22"/>
    </w:rPr>
  </w:style>
  <w:style w:type="paragraph" w:styleId="berschrift6">
    <w:name w:val="heading 6"/>
    <w:basedOn w:val="Standard"/>
    <w:next w:val="Standard"/>
    <w:link w:val="berschrift6Zchn"/>
    <w:uiPriority w:val="9"/>
    <w:semiHidden/>
    <w:unhideWhenUsed/>
    <w:qFormat/>
    <w:rsid w:val="001121F0"/>
    <w:pPr>
      <w:spacing w:before="200" w:after="100" w:line="240" w:lineRule="auto"/>
      <w:contextualSpacing/>
      <w:outlineLvl w:val="5"/>
    </w:pPr>
    <w:rPr>
      <w:rFonts w:asciiTheme="majorHAnsi" w:eastAsiaTheme="majorEastAsia" w:hAnsiTheme="majorHAnsi" w:cstheme="majorBidi"/>
      <w:color w:val="2F5496" w:themeColor="accent1" w:themeShade="BF"/>
      <w:sz w:val="22"/>
      <w:szCs w:val="22"/>
    </w:rPr>
  </w:style>
  <w:style w:type="paragraph" w:styleId="berschrift7">
    <w:name w:val="heading 7"/>
    <w:basedOn w:val="Standard"/>
    <w:next w:val="Standard"/>
    <w:link w:val="berschrift7Zchn"/>
    <w:uiPriority w:val="9"/>
    <w:semiHidden/>
    <w:unhideWhenUsed/>
    <w:qFormat/>
    <w:rsid w:val="001121F0"/>
    <w:pP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berschrift8">
    <w:name w:val="heading 8"/>
    <w:basedOn w:val="Standard"/>
    <w:next w:val="Standard"/>
    <w:link w:val="berschrift8Zchn"/>
    <w:uiPriority w:val="9"/>
    <w:semiHidden/>
    <w:unhideWhenUsed/>
    <w:qFormat/>
    <w:rsid w:val="001121F0"/>
    <w:pPr>
      <w:spacing w:before="200" w:after="100" w:line="240" w:lineRule="auto"/>
      <w:contextualSpacing/>
      <w:outlineLvl w:val="7"/>
    </w:pPr>
    <w:rPr>
      <w:rFonts w:asciiTheme="majorHAnsi" w:eastAsiaTheme="majorEastAsia" w:hAnsiTheme="majorHAnsi" w:cstheme="majorBidi"/>
      <w:color w:val="4472C4" w:themeColor="accent1"/>
      <w:sz w:val="22"/>
      <w:szCs w:val="22"/>
    </w:rPr>
  </w:style>
  <w:style w:type="paragraph" w:styleId="berschrift9">
    <w:name w:val="heading 9"/>
    <w:basedOn w:val="Standard"/>
    <w:next w:val="Standard"/>
    <w:link w:val="berschrift9Zchn"/>
    <w:uiPriority w:val="9"/>
    <w:semiHidden/>
    <w:unhideWhenUsed/>
    <w:qFormat/>
    <w:rsid w:val="001121F0"/>
    <w:pPr>
      <w:spacing w:before="200" w:after="100" w:line="240" w:lineRule="auto"/>
      <w:contextualSpacing/>
      <w:outlineLvl w:val="8"/>
    </w:pPr>
    <w:rPr>
      <w:rFonts w:asciiTheme="majorHAnsi" w:eastAsiaTheme="majorEastAsia" w:hAnsiTheme="majorHAnsi" w:cstheme="majorBidi"/>
      <w:smallCaps/>
      <w:color w:val="ED7D31" w:themeColor="accent2"/>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1121F0"/>
    <w:rPr>
      <w:rFonts w:asciiTheme="majorHAnsi" w:eastAsiaTheme="majorEastAsia" w:hAnsiTheme="majorHAnsi" w:cstheme="majorBidi"/>
      <w:b/>
      <w:bCs/>
      <w:iCs/>
      <w:smallCaps/>
      <w:color w:val="C45911" w:themeColor="accent2" w:themeShade="BF"/>
      <w:spacing w:val="24"/>
      <w:sz w:val="28"/>
    </w:rPr>
  </w:style>
  <w:style w:type="character" w:customStyle="1" w:styleId="berschrift4Zchn">
    <w:name w:val="Überschrift 4 Zchn"/>
    <w:basedOn w:val="Absatz-Standardschriftart"/>
    <w:link w:val="berschrift4"/>
    <w:uiPriority w:val="9"/>
    <w:rsid w:val="001121F0"/>
    <w:rPr>
      <w:rFonts w:asciiTheme="majorHAnsi" w:eastAsiaTheme="majorEastAsia" w:hAnsiTheme="majorHAnsi" w:cstheme="majorBidi"/>
      <w:b/>
      <w:bCs/>
      <w:iCs/>
      <w:color w:val="2F5496" w:themeColor="accent1" w:themeShade="BF"/>
      <w:sz w:val="24"/>
    </w:rPr>
  </w:style>
  <w:style w:type="paragraph" w:customStyle="1" w:styleId="project-date">
    <w:name w:val="project-date"/>
    <w:basedOn w:val="Standard"/>
    <w:rsid w:val="001121F0"/>
    <w:pPr>
      <w:spacing w:before="100" w:beforeAutospacing="1" w:after="100" w:afterAutospacing="1"/>
    </w:pPr>
    <w:rPr>
      <w:rFonts w:ascii="Times New Roman" w:eastAsia="Times New Roman" w:hAnsi="Times New Roman" w:cs="Times New Roman"/>
      <w:lang w:eastAsia="de-DE"/>
    </w:rPr>
  </w:style>
  <w:style w:type="character" w:styleId="Hyperlink">
    <w:name w:val="Hyperlink"/>
    <w:basedOn w:val="Absatz-Standardschriftart"/>
    <w:uiPriority w:val="99"/>
    <w:unhideWhenUsed/>
    <w:rsid w:val="001121F0"/>
    <w:rPr>
      <w:color w:val="0000FF"/>
      <w:u w:val="single"/>
    </w:rPr>
  </w:style>
  <w:style w:type="paragraph" w:customStyle="1" w:styleId="mar-top-xs">
    <w:name w:val="mar-top-xs"/>
    <w:basedOn w:val="Standard"/>
    <w:rsid w:val="001121F0"/>
    <w:pPr>
      <w:spacing w:before="100" w:beforeAutospacing="1" w:after="100" w:afterAutospacing="1"/>
    </w:pPr>
    <w:rPr>
      <w:rFonts w:ascii="Times New Roman" w:eastAsia="Times New Roman" w:hAnsi="Times New Roman" w:cs="Times New Roman"/>
      <w:lang w:eastAsia="de-DE"/>
    </w:rPr>
  </w:style>
  <w:style w:type="character" w:styleId="Fett">
    <w:name w:val="Strong"/>
    <w:uiPriority w:val="22"/>
    <w:qFormat/>
    <w:rsid w:val="001121F0"/>
    <w:rPr>
      <w:b/>
      <w:bCs/>
      <w:spacing w:val="0"/>
    </w:rPr>
  </w:style>
  <w:style w:type="character" w:customStyle="1" w:styleId="berschrift1Zchn">
    <w:name w:val="Überschrift 1 Zchn"/>
    <w:basedOn w:val="Absatz-Standardschriftart"/>
    <w:link w:val="berschrift1"/>
    <w:uiPriority w:val="9"/>
    <w:rsid w:val="001121F0"/>
    <w:rPr>
      <w:rFonts w:asciiTheme="majorHAnsi" w:hAnsiTheme="majorHAnsi"/>
      <w:iCs/>
      <w:color w:val="FFFFFF"/>
      <w:sz w:val="28"/>
      <w:szCs w:val="38"/>
      <w:shd w:val="clear" w:color="auto" w:fill="4472C4" w:themeFill="accent1"/>
    </w:rPr>
  </w:style>
  <w:style w:type="character" w:customStyle="1" w:styleId="berschrift2Zchn">
    <w:name w:val="Überschrift 2 Zchn"/>
    <w:basedOn w:val="Absatz-Standardschriftart"/>
    <w:link w:val="berschrift2"/>
    <w:uiPriority w:val="9"/>
    <w:rsid w:val="001121F0"/>
    <w:rPr>
      <w:rFonts w:asciiTheme="majorHAnsi" w:eastAsiaTheme="majorEastAsia" w:hAnsiTheme="majorHAnsi" w:cstheme="majorBidi"/>
      <w:b/>
      <w:bCs/>
      <w:i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berschrift5Zchn">
    <w:name w:val="Überschrift 5 Zchn"/>
    <w:basedOn w:val="Absatz-Standardschriftart"/>
    <w:link w:val="berschrift5"/>
    <w:uiPriority w:val="9"/>
    <w:semiHidden/>
    <w:rsid w:val="001121F0"/>
    <w:rPr>
      <w:rFonts w:asciiTheme="majorHAnsi" w:eastAsiaTheme="majorEastAsia" w:hAnsiTheme="majorHAnsi" w:cstheme="majorBidi"/>
      <w:bCs/>
      <w:iCs/>
      <w:caps/>
      <w:color w:val="C45911" w:themeColor="accent2" w:themeShade="BF"/>
    </w:rPr>
  </w:style>
  <w:style w:type="character" w:customStyle="1" w:styleId="berschrift6Zchn">
    <w:name w:val="Überschrift 6 Zchn"/>
    <w:basedOn w:val="Absatz-Standardschriftart"/>
    <w:link w:val="berschrift6"/>
    <w:uiPriority w:val="9"/>
    <w:semiHidden/>
    <w:rsid w:val="001121F0"/>
    <w:rPr>
      <w:rFonts w:asciiTheme="majorHAnsi" w:eastAsiaTheme="majorEastAsia" w:hAnsiTheme="majorHAnsi" w:cstheme="majorBidi"/>
      <w:iCs/>
      <w:color w:val="2F5496" w:themeColor="accent1" w:themeShade="BF"/>
    </w:rPr>
  </w:style>
  <w:style w:type="character" w:customStyle="1" w:styleId="berschrift7Zchn">
    <w:name w:val="Überschrift 7 Zchn"/>
    <w:basedOn w:val="Absatz-Standardschriftart"/>
    <w:link w:val="berschrift7"/>
    <w:uiPriority w:val="9"/>
    <w:semiHidden/>
    <w:rsid w:val="001121F0"/>
    <w:rPr>
      <w:rFonts w:asciiTheme="majorHAnsi" w:eastAsiaTheme="majorEastAsia" w:hAnsiTheme="majorHAnsi" w:cstheme="majorBidi"/>
      <w:iCs/>
      <w:color w:val="C45911" w:themeColor="accent2" w:themeShade="BF"/>
    </w:rPr>
  </w:style>
  <w:style w:type="character" w:customStyle="1" w:styleId="berschrift8Zchn">
    <w:name w:val="Überschrift 8 Zchn"/>
    <w:basedOn w:val="Absatz-Standardschriftart"/>
    <w:link w:val="berschrift8"/>
    <w:uiPriority w:val="9"/>
    <w:semiHidden/>
    <w:rsid w:val="001121F0"/>
    <w:rPr>
      <w:rFonts w:asciiTheme="majorHAnsi" w:eastAsiaTheme="majorEastAsia" w:hAnsiTheme="majorHAnsi" w:cstheme="majorBidi"/>
      <w:iCs/>
      <w:color w:val="4472C4" w:themeColor="accent1"/>
    </w:rPr>
  </w:style>
  <w:style w:type="character" w:customStyle="1" w:styleId="berschrift9Zchn">
    <w:name w:val="Überschrift 9 Zchn"/>
    <w:basedOn w:val="Absatz-Standardschriftart"/>
    <w:link w:val="berschrift9"/>
    <w:uiPriority w:val="9"/>
    <w:semiHidden/>
    <w:rsid w:val="001121F0"/>
    <w:rPr>
      <w:rFonts w:asciiTheme="majorHAnsi" w:eastAsiaTheme="majorEastAsia" w:hAnsiTheme="majorHAnsi" w:cstheme="majorBidi"/>
      <w:iCs/>
      <w:smallCaps/>
      <w:color w:val="ED7D31" w:themeColor="accent2"/>
      <w:sz w:val="20"/>
      <w:szCs w:val="21"/>
    </w:rPr>
  </w:style>
  <w:style w:type="paragraph" w:styleId="Beschriftung">
    <w:name w:val="caption"/>
    <w:basedOn w:val="Standard"/>
    <w:next w:val="Standard"/>
    <w:uiPriority w:val="35"/>
    <w:unhideWhenUsed/>
    <w:qFormat/>
    <w:rsid w:val="001121F0"/>
    <w:rPr>
      <w:b/>
      <w:bCs/>
      <w:color w:val="C45911" w:themeColor="accent2" w:themeShade="BF"/>
      <w:sz w:val="18"/>
      <w:szCs w:val="18"/>
    </w:rPr>
  </w:style>
  <w:style w:type="paragraph" w:styleId="Titel">
    <w:name w:val="Title"/>
    <w:basedOn w:val="Standard"/>
    <w:next w:val="Standard"/>
    <w:link w:val="TitelZchn"/>
    <w:uiPriority w:val="10"/>
    <w:qFormat/>
    <w:rsid w:val="001121F0"/>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elZchn">
    <w:name w:val="Titel Zchn"/>
    <w:basedOn w:val="Absatz-Standardschriftart"/>
    <w:link w:val="Titel"/>
    <w:uiPriority w:val="10"/>
    <w:rsid w:val="001121F0"/>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paragraph" w:styleId="Untertitel">
    <w:name w:val="Subtitle"/>
    <w:basedOn w:val="Standard"/>
    <w:next w:val="Standard"/>
    <w:link w:val="UntertitelZchn"/>
    <w:uiPriority w:val="11"/>
    <w:qFormat/>
    <w:rsid w:val="001121F0"/>
    <w:pPr>
      <w:spacing w:before="200" w:after="360" w:line="240" w:lineRule="auto"/>
    </w:pPr>
    <w:rPr>
      <w:rFonts w:asciiTheme="majorHAnsi" w:eastAsiaTheme="majorEastAsia" w:hAnsiTheme="majorHAnsi" w:cstheme="majorBidi"/>
      <w:color w:val="44546A" w:themeColor="text2"/>
      <w:spacing w:val="20"/>
      <w:sz w:val="24"/>
      <w:szCs w:val="24"/>
    </w:rPr>
  </w:style>
  <w:style w:type="character" w:customStyle="1" w:styleId="UntertitelZchn">
    <w:name w:val="Untertitel Zchn"/>
    <w:basedOn w:val="Absatz-Standardschriftart"/>
    <w:link w:val="Untertitel"/>
    <w:uiPriority w:val="11"/>
    <w:rsid w:val="001121F0"/>
    <w:rPr>
      <w:rFonts w:asciiTheme="majorHAnsi" w:eastAsiaTheme="majorEastAsia" w:hAnsiTheme="majorHAnsi" w:cstheme="majorBidi"/>
      <w:iCs/>
      <w:color w:val="44546A" w:themeColor="text2"/>
      <w:spacing w:val="20"/>
      <w:sz w:val="24"/>
      <w:szCs w:val="24"/>
    </w:rPr>
  </w:style>
  <w:style w:type="character" w:styleId="Hervorhebung">
    <w:name w:val="Emphasis"/>
    <w:uiPriority w:val="20"/>
    <w:qFormat/>
    <w:rsid w:val="001121F0"/>
    <w:rPr>
      <w:rFonts w:eastAsiaTheme="majorEastAsia" w:cstheme="majorBidi"/>
      <w:b/>
      <w:bCs/>
      <w:color w:val="C45911" w:themeColor="accent2" w:themeShade="BF"/>
      <w:bdr w:val="single" w:sz="18" w:space="0" w:color="E7E6E6" w:themeColor="background2"/>
      <w:shd w:val="clear" w:color="auto" w:fill="E7E6E6" w:themeFill="background2"/>
    </w:rPr>
  </w:style>
  <w:style w:type="paragraph" w:styleId="KeinLeerraum">
    <w:name w:val="No Spacing"/>
    <w:basedOn w:val="Standard"/>
    <w:link w:val="KeinLeerraumZchn"/>
    <w:uiPriority w:val="1"/>
    <w:qFormat/>
    <w:rsid w:val="001121F0"/>
    <w:pPr>
      <w:spacing w:after="0" w:line="240" w:lineRule="auto"/>
    </w:pPr>
  </w:style>
  <w:style w:type="paragraph" w:styleId="Listenabsatz">
    <w:name w:val="List Paragraph"/>
    <w:basedOn w:val="Standard"/>
    <w:uiPriority w:val="34"/>
    <w:qFormat/>
    <w:rsid w:val="001121F0"/>
    <w:pPr>
      <w:numPr>
        <w:numId w:val="5"/>
      </w:numPr>
      <w:contextualSpacing/>
    </w:pPr>
    <w:rPr>
      <w:sz w:val="22"/>
    </w:rPr>
  </w:style>
  <w:style w:type="paragraph" w:styleId="Zitat">
    <w:name w:val="Quote"/>
    <w:basedOn w:val="Standard"/>
    <w:next w:val="Standard"/>
    <w:link w:val="ZitatZchn"/>
    <w:uiPriority w:val="29"/>
    <w:qFormat/>
    <w:rsid w:val="001121F0"/>
    <w:rPr>
      <w:b/>
      <w:i/>
      <w:color w:val="ED7D31" w:themeColor="accent2"/>
      <w:sz w:val="24"/>
    </w:rPr>
  </w:style>
  <w:style w:type="character" w:customStyle="1" w:styleId="ZitatZchn">
    <w:name w:val="Zitat Zchn"/>
    <w:basedOn w:val="Absatz-Standardschriftart"/>
    <w:link w:val="Zitat"/>
    <w:uiPriority w:val="29"/>
    <w:rsid w:val="001121F0"/>
    <w:rPr>
      <w:b/>
      <w:i/>
      <w:iCs/>
      <w:color w:val="ED7D31" w:themeColor="accent2"/>
      <w:sz w:val="24"/>
      <w:szCs w:val="21"/>
    </w:rPr>
  </w:style>
  <w:style w:type="paragraph" w:styleId="IntensivesZitat">
    <w:name w:val="Intense Quote"/>
    <w:basedOn w:val="Standard"/>
    <w:next w:val="Standard"/>
    <w:link w:val="IntensivesZitatZchn"/>
    <w:uiPriority w:val="30"/>
    <w:qFormat/>
    <w:rsid w:val="001121F0"/>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i/>
      <w:color w:val="ED7D31" w:themeColor="accent2"/>
      <w:sz w:val="20"/>
      <w:szCs w:val="20"/>
    </w:rPr>
  </w:style>
  <w:style w:type="character" w:customStyle="1" w:styleId="IntensivesZitatZchn">
    <w:name w:val="Intensives Zitat Zchn"/>
    <w:basedOn w:val="Absatz-Standardschriftart"/>
    <w:link w:val="IntensivesZitat"/>
    <w:uiPriority w:val="30"/>
    <w:rsid w:val="001121F0"/>
    <w:rPr>
      <w:rFonts w:asciiTheme="majorHAnsi" w:eastAsiaTheme="majorEastAsia" w:hAnsiTheme="majorHAnsi" w:cstheme="majorBidi"/>
      <w:b/>
      <w:bCs/>
      <w:i/>
      <w:iCs/>
      <w:color w:val="ED7D31" w:themeColor="accent2"/>
      <w:sz w:val="20"/>
      <w:szCs w:val="20"/>
    </w:rPr>
  </w:style>
  <w:style w:type="character" w:styleId="SchwacheHervorhebung">
    <w:name w:val="Subtle Emphasis"/>
    <w:uiPriority w:val="19"/>
    <w:qFormat/>
    <w:rsid w:val="001121F0"/>
    <w:rPr>
      <w:rFonts w:asciiTheme="majorHAnsi" w:eastAsiaTheme="majorEastAsia" w:hAnsiTheme="majorHAnsi" w:cstheme="majorBidi"/>
      <w:b/>
      <w:i/>
      <w:color w:val="4472C4" w:themeColor="accent1"/>
    </w:rPr>
  </w:style>
  <w:style w:type="character" w:styleId="IntensiveHervorhebung">
    <w:name w:val="Intense Emphasis"/>
    <w:uiPriority w:val="21"/>
    <w:qFormat/>
    <w:rsid w:val="001121F0"/>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chwacherVerweis">
    <w:name w:val="Subtle Reference"/>
    <w:uiPriority w:val="31"/>
    <w:qFormat/>
    <w:rsid w:val="001121F0"/>
    <w:rPr>
      <w:i/>
      <w:iCs/>
      <w:smallCaps/>
      <w:color w:val="ED7D31" w:themeColor="accent2"/>
      <w:u w:color="ED7D31" w:themeColor="accent2"/>
    </w:rPr>
  </w:style>
  <w:style w:type="character" w:styleId="IntensiverVerweis">
    <w:name w:val="Intense Reference"/>
    <w:uiPriority w:val="32"/>
    <w:qFormat/>
    <w:rsid w:val="001121F0"/>
    <w:rPr>
      <w:b/>
      <w:bCs/>
      <w:i/>
      <w:iCs/>
      <w:smallCaps/>
      <w:color w:val="ED7D31" w:themeColor="accent2"/>
      <w:u w:color="ED7D31" w:themeColor="accent2"/>
    </w:rPr>
  </w:style>
  <w:style w:type="character" w:styleId="Buchtitel">
    <w:name w:val="Book Title"/>
    <w:uiPriority w:val="33"/>
    <w:qFormat/>
    <w:rsid w:val="001121F0"/>
    <w:rPr>
      <w:rFonts w:asciiTheme="majorHAnsi" w:eastAsiaTheme="majorEastAsia" w:hAnsiTheme="majorHAnsi" w:cstheme="majorBidi"/>
      <w:b/>
      <w:bCs/>
      <w:smallCaps/>
      <w:color w:val="ED7D31" w:themeColor="accent2"/>
      <w:u w:val="single"/>
    </w:rPr>
  </w:style>
  <w:style w:type="paragraph" w:styleId="Inhaltsverzeichnisberschrift">
    <w:name w:val="TOC Heading"/>
    <w:basedOn w:val="berschrift1"/>
    <w:next w:val="Standard"/>
    <w:uiPriority w:val="39"/>
    <w:unhideWhenUsed/>
    <w:qFormat/>
    <w:rsid w:val="001121F0"/>
    <w:pPr>
      <w:outlineLvl w:val="9"/>
    </w:pPr>
  </w:style>
  <w:style w:type="table" w:styleId="Tabellenraster">
    <w:name w:val="Table Grid"/>
    <w:basedOn w:val="NormaleTabelle"/>
    <w:uiPriority w:val="39"/>
    <w:rsid w:val="00AA6C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5">
    <w:name w:val="Plain Table 5"/>
    <w:basedOn w:val="NormaleTabelle"/>
    <w:uiPriority w:val="45"/>
    <w:rsid w:val="00AA6C2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4">
    <w:name w:val="Plain Table 4"/>
    <w:basedOn w:val="NormaleTabelle"/>
    <w:uiPriority w:val="44"/>
    <w:rsid w:val="00AA6C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NichtaufgelsteErwhnung">
    <w:name w:val="Unresolved Mention"/>
    <w:basedOn w:val="Absatz-Standardschriftart"/>
    <w:uiPriority w:val="99"/>
    <w:semiHidden/>
    <w:unhideWhenUsed/>
    <w:rsid w:val="003912BA"/>
    <w:rPr>
      <w:color w:val="605E5C"/>
      <w:shd w:val="clear" w:color="auto" w:fill="E1DFDD"/>
    </w:rPr>
  </w:style>
  <w:style w:type="character" w:styleId="BesuchterLink">
    <w:name w:val="FollowedHyperlink"/>
    <w:basedOn w:val="Absatz-Standardschriftart"/>
    <w:uiPriority w:val="99"/>
    <w:semiHidden/>
    <w:unhideWhenUsed/>
    <w:rsid w:val="003912BA"/>
    <w:rPr>
      <w:color w:val="954F72" w:themeColor="followedHyperlink"/>
      <w:u w:val="single"/>
    </w:rPr>
  </w:style>
  <w:style w:type="paragraph" w:styleId="Verzeichnis2">
    <w:name w:val="toc 2"/>
    <w:basedOn w:val="Standard"/>
    <w:next w:val="Standard"/>
    <w:autoRedefine/>
    <w:uiPriority w:val="39"/>
    <w:unhideWhenUsed/>
    <w:rsid w:val="005B0A1C"/>
    <w:pPr>
      <w:spacing w:before="120" w:after="0"/>
      <w:ind w:left="210"/>
    </w:pPr>
    <w:rPr>
      <w:i/>
      <w:sz w:val="20"/>
      <w:szCs w:val="20"/>
    </w:rPr>
  </w:style>
  <w:style w:type="paragraph" w:styleId="Verzeichnis1">
    <w:name w:val="toc 1"/>
    <w:basedOn w:val="Standard"/>
    <w:next w:val="Standard"/>
    <w:autoRedefine/>
    <w:uiPriority w:val="39"/>
    <w:unhideWhenUsed/>
    <w:rsid w:val="005B0A1C"/>
    <w:pPr>
      <w:spacing w:before="240" w:after="120"/>
    </w:pPr>
    <w:rPr>
      <w:b/>
      <w:bCs/>
      <w:iCs w:val="0"/>
      <w:sz w:val="20"/>
      <w:szCs w:val="20"/>
    </w:rPr>
  </w:style>
  <w:style w:type="paragraph" w:styleId="Verzeichnis3">
    <w:name w:val="toc 3"/>
    <w:basedOn w:val="Standard"/>
    <w:next w:val="Standard"/>
    <w:autoRedefine/>
    <w:uiPriority w:val="39"/>
    <w:unhideWhenUsed/>
    <w:rsid w:val="005B0A1C"/>
    <w:pPr>
      <w:spacing w:after="0"/>
      <w:ind w:left="420"/>
    </w:pPr>
    <w:rPr>
      <w:iCs w:val="0"/>
      <w:sz w:val="20"/>
      <w:szCs w:val="20"/>
    </w:rPr>
  </w:style>
  <w:style w:type="paragraph" w:styleId="Verzeichnis4">
    <w:name w:val="toc 4"/>
    <w:basedOn w:val="Standard"/>
    <w:next w:val="Standard"/>
    <w:autoRedefine/>
    <w:uiPriority w:val="39"/>
    <w:semiHidden/>
    <w:unhideWhenUsed/>
    <w:rsid w:val="005B0A1C"/>
    <w:pPr>
      <w:spacing w:after="0"/>
      <w:ind w:left="630"/>
    </w:pPr>
    <w:rPr>
      <w:iCs w:val="0"/>
      <w:sz w:val="20"/>
      <w:szCs w:val="20"/>
    </w:rPr>
  </w:style>
  <w:style w:type="paragraph" w:styleId="Verzeichnis5">
    <w:name w:val="toc 5"/>
    <w:basedOn w:val="Standard"/>
    <w:next w:val="Standard"/>
    <w:autoRedefine/>
    <w:uiPriority w:val="39"/>
    <w:semiHidden/>
    <w:unhideWhenUsed/>
    <w:rsid w:val="005B0A1C"/>
    <w:pPr>
      <w:spacing w:after="0"/>
      <w:ind w:left="840"/>
    </w:pPr>
    <w:rPr>
      <w:iCs w:val="0"/>
      <w:sz w:val="20"/>
      <w:szCs w:val="20"/>
    </w:rPr>
  </w:style>
  <w:style w:type="paragraph" w:styleId="Verzeichnis6">
    <w:name w:val="toc 6"/>
    <w:basedOn w:val="Standard"/>
    <w:next w:val="Standard"/>
    <w:autoRedefine/>
    <w:uiPriority w:val="39"/>
    <w:semiHidden/>
    <w:unhideWhenUsed/>
    <w:rsid w:val="005B0A1C"/>
    <w:pPr>
      <w:spacing w:after="0"/>
      <w:ind w:left="1050"/>
    </w:pPr>
    <w:rPr>
      <w:iCs w:val="0"/>
      <w:sz w:val="20"/>
      <w:szCs w:val="20"/>
    </w:rPr>
  </w:style>
  <w:style w:type="paragraph" w:styleId="Verzeichnis7">
    <w:name w:val="toc 7"/>
    <w:basedOn w:val="Standard"/>
    <w:next w:val="Standard"/>
    <w:autoRedefine/>
    <w:uiPriority w:val="39"/>
    <w:semiHidden/>
    <w:unhideWhenUsed/>
    <w:rsid w:val="005B0A1C"/>
    <w:pPr>
      <w:spacing w:after="0"/>
      <w:ind w:left="1260"/>
    </w:pPr>
    <w:rPr>
      <w:iCs w:val="0"/>
      <w:sz w:val="20"/>
      <w:szCs w:val="20"/>
    </w:rPr>
  </w:style>
  <w:style w:type="paragraph" w:styleId="Verzeichnis8">
    <w:name w:val="toc 8"/>
    <w:basedOn w:val="Standard"/>
    <w:next w:val="Standard"/>
    <w:autoRedefine/>
    <w:uiPriority w:val="39"/>
    <w:semiHidden/>
    <w:unhideWhenUsed/>
    <w:rsid w:val="005B0A1C"/>
    <w:pPr>
      <w:spacing w:after="0"/>
      <w:ind w:left="1470"/>
    </w:pPr>
    <w:rPr>
      <w:iCs w:val="0"/>
      <w:sz w:val="20"/>
      <w:szCs w:val="20"/>
    </w:rPr>
  </w:style>
  <w:style w:type="paragraph" w:styleId="Verzeichnis9">
    <w:name w:val="toc 9"/>
    <w:basedOn w:val="Standard"/>
    <w:next w:val="Standard"/>
    <w:autoRedefine/>
    <w:uiPriority w:val="39"/>
    <w:semiHidden/>
    <w:unhideWhenUsed/>
    <w:rsid w:val="005B0A1C"/>
    <w:pPr>
      <w:spacing w:after="0"/>
      <w:ind w:left="1680"/>
    </w:pPr>
    <w:rPr>
      <w:iCs w:val="0"/>
      <w:sz w:val="20"/>
      <w:szCs w:val="20"/>
    </w:rPr>
  </w:style>
  <w:style w:type="paragraph" w:styleId="StandardWeb">
    <w:name w:val="Normal (Web)"/>
    <w:basedOn w:val="Standard"/>
    <w:uiPriority w:val="99"/>
    <w:semiHidden/>
    <w:unhideWhenUsed/>
    <w:rsid w:val="00E128D8"/>
    <w:pPr>
      <w:spacing w:before="100" w:beforeAutospacing="1" w:after="100" w:afterAutospacing="1" w:line="240" w:lineRule="auto"/>
    </w:pPr>
    <w:rPr>
      <w:rFonts w:ascii="Times New Roman" w:hAnsi="Times New Roman" w:cs="Times New Roman"/>
      <w:iCs w:val="0"/>
      <w:sz w:val="24"/>
      <w:szCs w:val="24"/>
      <w:lang w:eastAsia="de-DE"/>
    </w:rPr>
  </w:style>
  <w:style w:type="paragraph" w:styleId="Fuzeile">
    <w:name w:val="footer"/>
    <w:basedOn w:val="Standard"/>
    <w:link w:val="FuzeileZchn"/>
    <w:uiPriority w:val="99"/>
    <w:unhideWhenUsed/>
    <w:rsid w:val="00D31D4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31D42"/>
    <w:rPr>
      <w:iCs/>
      <w:sz w:val="21"/>
      <w:szCs w:val="21"/>
    </w:rPr>
  </w:style>
  <w:style w:type="character" w:styleId="Seitenzahl">
    <w:name w:val="page number"/>
    <w:basedOn w:val="Absatz-Standardschriftart"/>
    <w:uiPriority w:val="99"/>
    <w:semiHidden/>
    <w:unhideWhenUsed/>
    <w:rsid w:val="00D31D42"/>
  </w:style>
  <w:style w:type="table" w:styleId="Gitternetztabelle2">
    <w:name w:val="Grid Table 2"/>
    <w:basedOn w:val="NormaleTabelle"/>
    <w:uiPriority w:val="47"/>
    <w:rsid w:val="006A0DF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KeinLeerraumZchn">
    <w:name w:val="Kein Leerraum Zchn"/>
    <w:basedOn w:val="Absatz-Standardschriftart"/>
    <w:link w:val="KeinLeerraum"/>
    <w:uiPriority w:val="1"/>
    <w:rsid w:val="00AD78CB"/>
    <w:rPr>
      <w:iCs/>
      <w:sz w:val="21"/>
      <w:szCs w:val="21"/>
    </w:rPr>
  </w:style>
  <w:style w:type="paragraph" w:styleId="Sprechblasentext">
    <w:name w:val="Balloon Text"/>
    <w:basedOn w:val="Standard"/>
    <w:link w:val="SprechblasentextZchn"/>
    <w:uiPriority w:val="99"/>
    <w:semiHidden/>
    <w:unhideWhenUsed/>
    <w:rsid w:val="00E3479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E34791"/>
    <w:rPr>
      <w:rFonts w:ascii="Times New Roman" w:hAnsi="Times New Roman" w:cs="Times New Roman"/>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699466">
      <w:bodyDiv w:val="1"/>
      <w:marLeft w:val="0"/>
      <w:marRight w:val="0"/>
      <w:marTop w:val="0"/>
      <w:marBottom w:val="0"/>
      <w:divBdr>
        <w:top w:val="none" w:sz="0" w:space="0" w:color="auto"/>
        <w:left w:val="none" w:sz="0" w:space="0" w:color="auto"/>
        <w:bottom w:val="none" w:sz="0" w:space="0" w:color="auto"/>
        <w:right w:val="none" w:sz="0" w:space="0" w:color="auto"/>
      </w:divBdr>
    </w:div>
    <w:div w:id="296254886">
      <w:bodyDiv w:val="1"/>
      <w:marLeft w:val="0"/>
      <w:marRight w:val="0"/>
      <w:marTop w:val="0"/>
      <w:marBottom w:val="0"/>
      <w:divBdr>
        <w:top w:val="none" w:sz="0" w:space="0" w:color="auto"/>
        <w:left w:val="none" w:sz="0" w:space="0" w:color="auto"/>
        <w:bottom w:val="none" w:sz="0" w:space="0" w:color="auto"/>
        <w:right w:val="none" w:sz="0" w:space="0" w:color="auto"/>
      </w:divBdr>
    </w:div>
    <w:div w:id="458959623">
      <w:bodyDiv w:val="1"/>
      <w:marLeft w:val="0"/>
      <w:marRight w:val="0"/>
      <w:marTop w:val="0"/>
      <w:marBottom w:val="0"/>
      <w:divBdr>
        <w:top w:val="none" w:sz="0" w:space="0" w:color="auto"/>
        <w:left w:val="none" w:sz="0" w:space="0" w:color="auto"/>
        <w:bottom w:val="none" w:sz="0" w:space="0" w:color="auto"/>
        <w:right w:val="none" w:sz="0" w:space="0" w:color="auto"/>
      </w:divBdr>
      <w:divsChild>
        <w:div w:id="455493161">
          <w:marLeft w:val="547"/>
          <w:marRight w:val="0"/>
          <w:marTop w:val="0"/>
          <w:marBottom w:val="0"/>
          <w:divBdr>
            <w:top w:val="none" w:sz="0" w:space="0" w:color="auto"/>
            <w:left w:val="none" w:sz="0" w:space="0" w:color="auto"/>
            <w:bottom w:val="none" w:sz="0" w:space="0" w:color="auto"/>
            <w:right w:val="none" w:sz="0" w:space="0" w:color="auto"/>
          </w:divBdr>
        </w:div>
        <w:div w:id="1451363794">
          <w:marLeft w:val="547"/>
          <w:marRight w:val="0"/>
          <w:marTop w:val="0"/>
          <w:marBottom w:val="0"/>
          <w:divBdr>
            <w:top w:val="none" w:sz="0" w:space="0" w:color="auto"/>
            <w:left w:val="none" w:sz="0" w:space="0" w:color="auto"/>
            <w:bottom w:val="none" w:sz="0" w:space="0" w:color="auto"/>
            <w:right w:val="none" w:sz="0" w:space="0" w:color="auto"/>
          </w:divBdr>
        </w:div>
        <w:div w:id="1239443569">
          <w:marLeft w:val="547"/>
          <w:marRight w:val="0"/>
          <w:marTop w:val="0"/>
          <w:marBottom w:val="0"/>
          <w:divBdr>
            <w:top w:val="none" w:sz="0" w:space="0" w:color="auto"/>
            <w:left w:val="none" w:sz="0" w:space="0" w:color="auto"/>
            <w:bottom w:val="none" w:sz="0" w:space="0" w:color="auto"/>
            <w:right w:val="none" w:sz="0" w:space="0" w:color="auto"/>
          </w:divBdr>
        </w:div>
        <w:div w:id="213780767">
          <w:marLeft w:val="547"/>
          <w:marRight w:val="0"/>
          <w:marTop w:val="0"/>
          <w:marBottom w:val="0"/>
          <w:divBdr>
            <w:top w:val="none" w:sz="0" w:space="0" w:color="auto"/>
            <w:left w:val="none" w:sz="0" w:space="0" w:color="auto"/>
            <w:bottom w:val="none" w:sz="0" w:space="0" w:color="auto"/>
            <w:right w:val="none" w:sz="0" w:space="0" w:color="auto"/>
          </w:divBdr>
        </w:div>
        <w:div w:id="217328860">
          <w:marLeft w:val="547"/>
          <w:marRight w:val="0"/>
          <w:marTop w:val="0"/>
          <w:marBottom w:val="0"/>
          <w:divBdr>
            <w:top w:val="none" w:sz="0" w:space="0" w:color="auto"/>
            <w:left w:val="none" w:sz="0" w:space="0" w:color="auto"/>
            <w:bottom w:val="none" w:sz="0" w:space="0" w:color="auto"/>
            <w:right w:val="none" w:sz="0" w:space="0" w:color="auto"/>
          </w:divBdr>
        </w:div>
        <w:div w:id="2077774694">
          <w:marLeft w:val="547"/>
          <w:marRight w:val="0"/>
          <w:marTop w:val="0"/>
          <w:marBottom w:val="0"/>
          <w:divBdr>
            <w:top w:val="none" w:sz="0" w:space="0" w:color="auto"/>
            <w:left w:val="none" w:sz="0" w:space="0" w:color="auto"/>
            <w:bottom w:val="none" w:sz="0" w:space="0" w:color="auto"/>
            <w:right w:val="none" w:sz="0" w:space="0" w:color="auto"/>
          </w:divBdr>
        </w:div>
        <w:div w:id="872960279">
          <w:marLeft w:val="547"/>
          <w:marRight w:val="0"/>
          <w:marTop w:val="0"/>
          <w:marBottom w:val="0"/>
          <w:divBdr>
            <w:top w:val="none" w:sz="0" w:space="0" w:color="auto"/>
            <w:left w:val="none" w:sz="0" w:space="0" w:color="auto"/>
            <w:bottom w:val="none" w:sz="0" w:space="0" w:color="auto"/>
            <w:right w:val="none" w:sz="0" w:space="0" w:color="auto"/>
          </w:divBdr>
        </w:div>
        <w:div w:id="600989057">
          <w:marLeft w:val="547"/>
          <w:marRight w:val="0"/>
          <w:marTop w:val="0"/>
          <w:marBottom w:val="0"/>
          <w:divBdr>
            <w:top w:val="none" w:sz="0" w:space="0" w:color="auto"/>
            <w:left w:val="none" w:sz="0" w:space="0" w:color="auto"/>
            <w:bottom w:val="none" w:sz="0" w:space="0" w:color="auto"/>
            <w:right w:val="none" w:sz="0" w:space="0" w:color="auto"/>
          </w:divBdr>
        </w:div>
        <w:div w:id="92825419">
          <w:marLeft w:val="547"/>
          <w:marRight w:val="0"/>
          <w:marTop w:val="0"/>
          <w:marBottom w:val="0"/>
          <w:divBdr>
            <w:top w:val="none" w:sz="0" w:space="0" w:color="auto"/>
            <w:left w:val="none" w:sz="0" w:space="0" w:color="auto"/>
            <w:bottom w:val="none" w:sz="0" w:space="0" w:color="auto"/>
            <w:right w:val="none" w:sz="0" w:space="0" w:color="auto"/>
          </w:divBdr>
        </w:div>
        <w:div w:id="850684826">
          <w:marLeft w:val="547"/>
          <w:marRight w:val="0"/>
          <w:marTop w:val="0"/>
          <w:marBottom w:val="0"/>
          <w:divBdr>
            <w:top w:val="none" w:sz="0" w:space="0" w:color="auto"/>
            <w:left w:val="none" w:sz="0" w:space="0" w:color="auto"/>
            <w:bottom w:val="none" w:sz="0" w:space="0" w:color="auto"/>
            <w:right w:val="none" w:sz="0" w:space="0" w:color="auto"/>
          </w:divBdr>
        </w:div>
      </w:divsChild>
    </w:div>
    <w:div w:id="463354333">
      <w:bodyDiv w:val="1"/>
      <w:marLeft w:val="0"/>
      <w:marRight w:val="0"/>
      <w:marTop w:val="0"/>
      <w:marBottom w:val="0"/>
      <w:divBdr>
        <w:top w:val="none" w:sz="0" w:space="0" w:color="auto"/>
        <w:left w:val="none" w:sz="0" w:space="0" w:color="auto"/>
        <w:bottom w:val="none" w:sz="0" w:space="0" w:color="auto"/>
        <w:right w:val="none" w:sz="0" w:space="0" w:color="auto"/>
      </w:divBdr>
      <w:divsChild>
        <w:div w:id="2143767806">
          <w:marLeft w:val="547"/>
          <w:marRight w:val="0"/>
          <w:marTop w:val="0"/>
          <w:marBottom w:val="0"/>
          <w:divBdr>
            <w:top w:val="none" w:sz="0" w:space="0" w:color="auto"/>
            <w:left w:val="none" w:sz="0" w:space="0" w:color="auto"/>
            <w:bottom w:val="none" w:sz="0" w:space="0" w:color="auto"/>
            <w:right w:val="none" w:sz="0" w:space="0" w:color="auto"/>
          </w:divBdr>
        </w:div>
        <w:div w:id="1265845904">
          <w:marLeft w:val="547"/>
          <w:marRight w:val="0"/>
          <w:marTop w:val="0"/>
          <w:marBottom w:val="0"/>
          <w:divBdr>
            <w:top w:val="none" w:sz="0" w:space="0" w:color="auto"/>
            <w:left w:val="none" w:sz="0" w:space="0" w:color="auto"/>
            <w:bottom w:val="none" w:sz="0" w:space="0" w:color="auto"/>
            <w:right w:val="none" w:sz="0" w:space="0" w:color="auto"/>
          </w:divBdr>
        </w:div>
        <w:div w:id="922109395">
          <w:marLeft w:val="893"/>
          <w:marRight w:val="0"/>
          <w:marTop w:val="82"/>
          <w:marBottom w:val="0"/>
          <w:divBdr>
            <w:top w:val="none" w:sz="0" w:space="0" w:color="auto"/>
            <w:left w:val="none" w:sz="0" w:space="0" w:color="auto"/>
            <w:bottom w:val="none" w:sz="0" w:space="0" w:color="auto"/>
            <w:right w:val="none" w:sz="0" w:space="0" w:color="auto"/>
          </w:divBdr>
        </w:div>
        <w:div w:id="810943804">
          <w:marLeft w:val="547"/>
          <w:marRight w:val="0"/>
          <w:marTop w:val="0"/>
          <w:marBottom w:val="0"/>
          <w:divBdr>
            <w:top w:val="none" w:sz="0" w:space="0" w:color="auto"/>
            <w:left w:val="none" w:sz="0" w:space="0" w:color="auto"/>
            <w:bottom w:val="none" w:sz="0" w:space="0" w:color="auto"/>
            <w:right w:val="none" w:sz="0" w:space="0" w:color="auto"/>
          </w:divBdr>
        </w:div>
        <w:div w:id="1891650255">
          <w:marLeft w:val="893"/>
          <w:marRight w:val="0"/>
          <w:marTop w:val="82"/>
          <w:marBottom w:val="0"/>
          <w:divBdr>
            <w:top w:val="none" w:sz="0" w:space="0" w:color="auto"/>
            <w:left w:val="none" w:sz="0" w:space="0" w:color="auto"/>
            <w:bottom w:val="none" w:sz="0" w:space="0" w:color="auto"/>
            <w:right w:val="none" w:sz="0" w:space="0" w:color="auto"/>
          </w:divBdr>
        </w:div>
        <w:div w:id="372729963">
          <w:marLeft w:val="893"/>
          <w:marRight w:val="0"/>
          <w:marTop w:val="82"/>
          <w:marBottom w:val="0"/>
          <w:divBdr>
            <w:top w:val="none" w:sz="0" w:space="0" w:color="auto"/>
            <w:left w:val="none" w:sz="0" w:space="0" w:color="auto"/>
            <w:bottom w:val="none" w:sz="0" w:space="0" w:color="auto"/>
            <w:right w:val="none" w:sz="0" w:space="0" w:color="auto"/>
          </w:divBdr>
        </w:div>
        <w:div w:id="938412097">
          <w:marLeft w:val="547"/>
          <w:marRight w:val="0"/>
          <w:marTop w:val="0"/>
          <w:marBottom w:val="0"/>
          <w:divBdr>
            <w:top w:val="none" w:sz="0" w:space="0" w:color="auto"/>
            <w:left w:val="none" w:sz="0" w:space="0" w:color="auto"/>
            <w:bottom w:val="none" w:sz="0" w:space="0" w:color="auto"/>
            <w:right w:val="none" w:sz="0" w:space="0" w:color="auto"/>
          </w:divBdr>
        </w:div>
        <w:div w:id="736781618">
          <w:marLeft w:val="893"/>
          <w:marRight w:val="0"/>
          <w:marTop w:val="82"/>
          <w:marBottom w:val="0"/>
          <w:divBdr>
            <w:top w:val="none" w:sz="0" w:space="0" w:color="auto"/>
            <w:left w:val="none" w:sz="0" w:space="0" w:color="auto"/>
            <w:bottom w:val="none" w:sz="0" w:space="0" w:color="auto"/>
            <w:right w:val="none" w:sz="0" w:space="0" w:color="auto"/>
          </w:divBdr>
        </w:div>
        <w:div w:id="453402318">
          <w:marLeft w:val="893"/>
          <w:marRight w:val="0"/>
          <w:marTop w:val="82"/>
          <w:marBottom w:val="0"/>
          <w:divBdr>
            <w:top w:val="none" w:sz="0" w:space="0" w:color="auto"/>
            <w:left w:val="none" w:sz="0" w:space="0" w:color="auto"/>
            <w:bottom w:val="none" w:sz="0" w:space="0" w:color="auto"/>
            <w:right w:val="none" w:sz="0" w:space="0" w:color="auto"/>
          </w:divBdr>
        </w:div>
        <w:div w:id="899829776">
          <w:marLeft w:val="893"/>
          <w:marRight w:val="0"/>
          <w:marTop w:val="82"/>
          <w:marBottom w:val="0"/>
          <w:divBdr>
            <w:top w:val="none" w:sz="0" w:space="0" w:color="auto"/>
            <w:left w:val="none" w:sz="0" w:space="0" w:color="auto"/>
            <w:bottom w:val="none" w:sz="0" w:space="0" w:color="auto"/>
            <w:right w:val="none" w:sz="0" w:space="0" w:color="auto"/>
          </w:divBdr>
        </w:div>
      </w:divsChild>
    </w:div>
    <w:div w:id="650015907">
      <w:bodyDiv w:val="1"/>
      <w:marLeft w:val="0"/>
      <w:marRight w:val="0"/>
      <w:marTop w:val="0"/>
      <w:marBottom w:val="0"/>
      <w:divBdr>
        <w:top w:val="none" w:sz="0" w:space="0" w:color="auto"/>
        <w:left w:val="none" w:sz="0" w:space="0" w:color="auto"/>
        <w:bottom w:val="none" w:sz="0" w:space="0" w:color="auto"/>
        <w:right w:val="none" w:sz="0" w:space="0" w:color="auto"/>
      </w:divBdr>
    </w:div>
    <w:div w:id="672337973">
      <w:bodyDiv w:val="1"/>
      <w:marLeft w:val="0"/>
      <w:marRight w:val="0"/>
      <w:marTop w:val="0"/>
      <w:marBottom w:val="0"/>
      <w:divBdr>
        <w:top w:val="none" w:sz="0" w:space="0" w:color="auto"/>
        <w:left w:val="none" w:sz="0" w:space="0" w:color="auto"/>
        <w:bottom w:val="none" w:sz="0" w:space="0" w:color="auto"/>
        <w:right w:val="none" w:sz="0" w:space="0" w:color="auto"/>
      </w:divBdr>
      <w:divsChild>
        <w:div w:id="275799263">
          <w:marLeft w:val="547"/>
          <w:marRight w:val="0"/>
          <w:marTop w:val="0"/>
          <w:marBottom w:val="0"/>
          <w:divBdr>
            <w:top w:val="none" w:sz="0" w:space="0" w:color="auto"/>
            <w:left w:val="none" w:sz="0" w:space="0" w:color="auto"/>
            <w:bottom w:val="none" w:sz="0" w:space="0" w:color="auto"/>
            <w:right w:val="none" w:sz="0" w:space="0" w:color="auto"/>
          </w:divBdr>
        </w:div>
        <w:div w:id="597300464">
          <w:marLeft w:val="893"/>
          <w:marRight w:val="0"/>
          <w:marTop w:val="96"/>
          <w:marBottom w:val="0"/>
          <w:divBdr>
            <w:top w:val="none" w:sz="0" w:space="0" w:color="auto"/>
            <w:left w:val="none" w:sz="0" w:space="0" w:color="auto"/>
            <w:bottom w:val="none" w:sz="0" w:space="0" w:color="auto"/>
            <w:right w:val="none" w:sz="0" w:space="0" w:color="auto"/>
          </w:divBdr>
        </w:div>
        <w:div w:id="1829713456">
          <w:marLeft w:val="893"/>
          <w:marRight w:val="0"/>
          <w:marTop w:val="96"/>
          <w:marBottom w:val="0"/>
          <w:divBdr>
            <w:top w:val="none" w:sz="0" w:space="0" w:color="auto"/>
            <w:left w:val="none" w:sz="0" w:space="0" w:color="auto"/>
            <w:bottom w:val="none" w:sz="0" w:space="0" w:color="auto"/>
            <w:right w:val="none" w:sz="0" w:space="0" w:color="auto"/>
          </w:divBdr>
        </w:div>
        <w:div w:id="1825050390">
          <w:marLeft w:val="1152"/>
          <w:marRight w:val="0"/>
          <w:marTop w:val="96"/>
          <w:marBottom w:val="0"/>
          <w:divBdr>
            <w:top w:val="none" w:sz="0" w:space="0" w:color="auto"/>
            <w:left w:val="none" w:sz="0" w:space="0" w:color="auto"/>
            <w:bottom w:val="none" w:sz="0" w:space="0" w:color="auto"/>
            <w:right w:val="none" w:sz="0" w:space="0" w:color="auto"/>
          </w:divBdr>
        </w:div>
        <w:div w:id="585843788">
          <w:marLeft w:val="893"/>
          <w:marRight w:val="0"/>
          <w:marTop w:val="86"/>
          <w:marBottom w:val="0"/>
          <w:divBdr>
            <w:top w:val="none" w:sz="0" w:space="0" w:color="auto"/>
            <w:left w:val="none" w:sz="0" w:space="0" w:color="auto"/>
            <w:bottom w:val="none" w:sz="0" w:space="0" w:color="auto"/>
            <w:right w:val="none" w:sz="0" w:space="0" w:color="auto"/>
          </w:divBdr>
        </w:div>
        <w:div w:id="1957325890">
          <w:marLeft w:val="547"/>
          <w:marRight w:val="0"/>
          <w:marTop w:val="0"/>
          <w:marBottom w:val="0"/>
          <w:divBdr>
            <w:top w:val="none" w:sz="0" w:space="0" w:color="auto"/>
            <w:left w:val="none" w:sz="0" w:space="0" w:color="auto"/>
            <w:bottom w:val="none" w:sz="0" w:space="0" w:color="auto"/>
            <w:right w:val="none" w:sz="0" w:space="0" w:color="auto"/>
          </w:divBdr>
        </w:div>
        <w:div w:id="420103474">
          <w:marLeft w:val="893"/>
          <w:marRight w:val="0"/>
          <w:marTop w:val="96"/>
          <w:marBottom w:val="0"/>
          <w:divBdr>
            <w:top w:val="none" w:sz="0" w:space="0" w:color="auto"/>
            <w:left w:val="none" w:sz="0" w:space="0" w:color="auto"/>
            <w:bottom w:val="none" w:sz="0" w:space="0" w:color="auto"/>
            <w:right w:val="none" w:sz="0" w:space="0" w:color="auto"/>
          </w:divBdr>
        </w:div>
      </w:divsChild>
    </w:div>
    <w:div w:id="686949292">
      <w:bodyDiv w:val="1"/>
      <w:marLeft w:val="0"/>
      <w:marRight w:val="0"/>
      <w:marTop w:val="0"/>
      <w:marBottom w:val="0"/>
      <w:divBdr>
        <w:top w:val="none" w:sz="0" w:space="0" w:color="auto"/>
        <w:left w:val="none" w:sz="0" w:space="0" w:color="auto"/>
        <w:bottom w:val="none" w:sz="0" w:space="0" w:color="auto"/>
        <w:right w:val="none" w:sz="0" w:space="0" w:color="auto"/>
      </w:divBdr>
      <w:divsChild>
        <w:div w:id="179708178">
          <w:marLeft w:val="274"/>
          <w:marRight w:val="0"/>
          <w:marTop w:val="96"/>
          <w:marBottom w:val="0"/>
          <w:divBdr>
            <w:top w:val="none" w:sz="0" w:space="0" w:color="auto"/>
            <w:left w:val="none" w:sz="0" w:space="0" w:color="auto"/>
            <w:bottom w:val="none" w:sz="0" w:space="0" w:color="auto"/>
            <w:right w:val="none" w:sz="0" w:space="0" w:color="auto"/>
          </w:divBdr>
        </w:div>
        <w:div w:id="1719551918">
          <w:marLeft w:val="274"/>
          <w:marRight w:val="0"/>
          <w:marTop w:val="96"/>
          <w:marBottom w:val="0"/>
          <w:divBdr>
            <w:top w:val="none" w:sz="0" w:space="0" w:color="auto"/>
            <w:left w:val="none" w:sz="0" w:space="0" w:color="auto"/>
            <w:bottom w:val="none" w:sz="0" w:space="0" w:color="auto"/>
            <w:right w:val="none" w:sz="0" w:space="0" w:color="auto"/>
          </w:divBdr>
        </w:div>
        <w:div w:id="1044257077">
          <w:marLeft w:val="274"/>
          <w:marRight w:val="0"/>
          <w:marTop w:val="96"/>
          <w:marBottom w:val="0"/>
          <w:divBdr>
            <w:top w:val="none" w:sz="0" w:space="0" w:color="auto"/>
            <w:left w:val="none" w:sz="0" w:space="0" w:color="auto"/>
            <w:bottom w:val="none" w:sz="0" w:space="0" w:color="auto"/>
            <w:right w:val="none" w:sz="0" w:space="0" w:color="auto"/>
          </w:divBdr>
        </w:div>
        <w:div w:id="354767695">
          <w:marLeft w:val="274"/>
          <w:marRight w:val="0"/>
          <w:marTop w:val="96"/>
          <w:marBottom w:val="0"/>
          <w:divBdr>
            <w:top w:val="none" w:sz="0" w:space="0" w:color="auto"/>
            <w:left w:val="none" w:sz="0" w:space="0" w:color="auto"/>
            <w:bottom w:val="none" w:sz="0" w:space="0" w:color="auto"/>
            <w:right w:val="none" w:sz="0" w:space="0" w:color="auto"/>
          </w:divBdr>
        </w:div>
      </w:divsChild>
    </w:div>
    <w:div w:id="692532645">
      <w:bodyDiv w:val="1"/>
      <w:marLeft w:val="0"/>
      <w:marRight w:val="0"/>
      <w:marTop w:val="0"/>
      <w:marBottom w:val="0"/>
      <w:divBdr>
        <w:top w:val="none" w:sz="0" w:space="0" w:color="auto"/>
        <w:left w:val="none" w:sz="0" w:space="0" w:color="auto"/>
        <w:bottom w:val="none" w:sz="0" w:space="0" w:color="auto"/>
        <w:right w:val="none" w:sz="0" w:space="0" w:color="auto"/>
      </w:divBdr>
      <w:divsChild>
        <w:div w:id="688021586">
          <w:marLeft w:val="547"/>
          <w:marRight w:val="0"/>
          <w:marTop w:val="0"/>
          <w:marBottom w:val="0"/>
          <w:divBdr>
            <w:top w:val="none" w:sz="0" w:space="0" w:color="auto"/>
            <w:left w:val="none" w:sz="0" w:space="0" w:color="auto"/>
            <w:bottom w:val="none" w:sz="0" w:space="0" w:color="auto"/>
            <w:right w:val="none" w:sz="0" w:space="0" w:color="auto"/>
          </w:divBdr>
        </w:div>
        <w:div w:id="627705846">
          <w:marLeft w:val="547"/>
          <w:marRight w:val="0"/>
          <w:marTop w:val="0"/>
          <w:marBottom w:val="0"/>
          <w:divBdr>
            <w:top w:val="none" w:sz="0" w:space="0" w:color="auto"/>
            <w:left w:val="none" w:sz="0" w:space="0" w:color="auto"/>
            <w:bottom w:val="none" w:sz="0" w:space="0" w:color="auto"/>
            <w:right w:val="none" w:sz="0" w:space="0" w:color="auto"/>
          </w:divBdr>
        </w:div>
        <w:div w:id="41639049">
          <w:marLeft w:val="547"/>
          <w:marRight w:val="0"/>
          <w:marTop w:val="0"/>
          <w:marBottom w:val="0"/>
          <w:divBdr>
            <w:top w:val="none" w:sz="0" w:space="0" w:color="auto"/>
            <w:left w:val="none" w:sz="0" w:space="0" w:color="auto"/>
            <w:bottom w:val="none" w:sz="0" w:space="0" w:color="auto"/>
            <w:right w:val="none" w:sz="0" w:space="0" w:color="auto"/>
          </w:divBdr>
        </w:div>
        <w:div w:id="241334825">
          <w:marLeft w:val="547"/>
          <w:marRight w:val="0"/>
          <w:marTop w:val="0"/>
          <w:marBottom w:val="0"/>
          <w:divBdr>
            <w:top w:val="none" w:sz="0" w:space="0" w:color="auto"/>
            <w:left w:val="none" w:sz="0" w:space="0" w:color="auto"/>
            <w:bottom w:val="none" w:sz="0" w:space="0" w:color="auto"/>
            <w:right w:val="none" w:sz="0" w:space="0" w:color="auto"/>
          </w:divBdr>
        </w:div>
        <w:div w:id="888345294">
          <w:marLeft w:val="547"/>
          <w:marRight w:val="0"/>
          <w:marTop w:val="0"/>
          <w:marBottom w:val="0"/>
          <w:divBdr>
            <w:top w:val="none" w:sz="0" w:space="0" w:color="auto"/>
            <w:left w:val="none" w:sz="0" w:space="0" w:color="auto"/>
            <w:bottom w:val="none" w:sz="0" w:space="0" w:color="auto"/>
            <w:right w:val="none" w:sz="0" w:space="0" w:color="auto"/>
          </w:divBdr>
        </w:div>
        <w:div w:id="649553383">
          <w:marLeft w:val="547"/>
          <w:marRight w:val="0"/>
          <w:marTop w:val="0"/>
          <w:marBottom w:val="0"/>
          <w:divBdr>
            <w:top w:val="none" w:sz="0" w:space="0" w:color="auto"/>
            <w:left w:val="none" w:sz="0" w:space="0" w:color="auto"/>
            <w:bottom w:val="none" w:sz="0" w:space="0" w:color="auto"/>
            <w:right w:val="none" w:sz="0" w:space="0" w:color="auto"/>
          </w:divBdr>
        </w:div>
        <w:div w:id="775369419">
          <w:marLeft w:val="893"/>
          <w:marRight w:val="0"/>
          <w:marTop w:val="86"/>
          <w:marBottom w:val="0"/>
          <w:divBdr>
            <w:top w:val="none" w:sz="0" w:space="0" w:color="auto"/>
            <w:left w:val="none" w:sz="0" w:space="0" w:color="auto"/>
            <w:bottom w:val="none" w:sz="0" w:space="0" w:color="auto"/>
            <w:right w:val="none" w:sz="0" w:space="0" w:color="auto"/>
          </w:divBdr>
        </w:div>
      </w:divsChild>
    </w:div>
    <w:div w:id="806125103">
      <w:bodyDiv w:val="1"/>
      <w:marLeft w:val="0"/>
      <w:marRight w:val="0"/>
      <w:marTop w:val="0"/>
      <w:marBottom w:val="0"/>
      <w:divBdr>
        <w:top w:val="none" w:sz="0" w:space="0" w:color="auto"/>
        <w:left w:val="none" w:sz="0" w:space="0" w:color="auto"/>
        <w:bottom w:val="none" w:sz="0" w:space="0" w:color="auto"/>
        <w:right w:val="none" w:sz="0" w:space="0" w:color="auto"/>
      </w:divBdr>
    </w:div>
    <w:div w:id="824859529">
      <w:bodyDiv w:val="1"/>
      <w:marLeft w:val="0"/>
      <w:marRight w:val="0"/>
      <w:marTop w:val="0"/>
      <w:marBottom w:val="0"/>
      <w:divBdr>
        <w:top w:val="none" w:sz="0" w:space="0" w:color="auto"/>
        <w:left w:val="none" w:sz="0" w:space="0" w:color="auto"/>
        <w:bottom w:val="none" w:sz="0" w:space="0" w:color="auto"/>
        <w:right w:val="none" w:sz="0" w:space="0" w:color="auto"/>
      </w:divBdr>
      <w:divsChild>
        <w:div w:id="2028169355">
          <w:marLeft w:val="547"/>
          <w:marRight w:val="0"/>
          <w:marTop w:val="0"/>
          <w:marBottom w:val="0"/>
          <w:divBdr>
            <w:top w:val="none" w:sz="0" w:space="0" w:color="auto"/>
            <w:left w:val="none" w:sz="0" w:space="0" w:color="auto"/>
            <w:bottom w:val="none" w:sz="0" w:space="0" w:color="auto"/>
            <w:right w:val="none" w:sz="0" w:space="0" w:color="auto"/>
          </w:divBdr>
        </w:div>
        <w:div w:id="1149440793">
          <w:marLeft w:val="547"/>
          <w:marRight w:val="0"/>
          <w:marTop w:val="0"/>
          <w:marBottom w:val="0"/>
          <w:divBdr>
            <w:top w:val="none" w:sz="0" w:space="0" w:color="auto"/>
            <w:left w:val="none" w:sz="0" w:space="0" w:color="auto"/>
            <w:bottom w:val="none" w:sz="0" w:space="0" w:color="auto"/>
            <w:right w:val="none" w:sz="0" w:space="0" w:color="auto"/>
          </w:divBdr>
        </w:div>
        <w:div w:id="1724598746">
          <w:marLeft w:val="547"/>
          <w:marRight w:val="0"/>
          <w:marTop w:val="0"/>
          <w:marBottom w:val="0"/>
          <w:divBdr>
            <w:top w:val="none" w:sz="0" w:space="0" w:color="auto"/>
            <w:left w:val="none" w:sz="0" w:space="0" w:color="auto"/>
            <w:bottom w:val="none" w:sz="0" w:space="0" w:color="auto"/>
            <w:right w:val="none" w:sz="0" w:space="0" w:color="auto"/>
          </w:divBdr>
        </w:div>
        <w:div w:id="314266322">
          <w:marLeft w:val="547"/>
          <w:marRight w:val="0"/>
          <w:marTop w:val="0"/>
          <w:marBottom w:val="0"/>
          <w:divBdr>
            <w:top w:val="none" w:sz="0" w:space="0" w:color="auto"/>
            <w:left w:val="none" w:sz="0" w:space="0" w:color="auto"/>
            <w:bottom w:val="none" w:sz="0" w:space="0" w:color="auto"/>
            <w:right w:val="none" w:sz="0" w:space="0" w:color="auto"/>
          </w:divBdr>
        </w:div>
        <w:div w:id="1896355237">
          <w:marLeft w:val="547"/>
          <w:marRight w:val="0"/>
          <w:marTop w:val="0"/>
          <w:marBottom w:val="0"/>
          <w:divBdr>
            <w:top w:val="none" w:sz="0" w:space="0" w:color="auto"/>
            <w:left w:val="none" w:sz="0" w:space="0" w:color="auto"/>
            <w:bottom w:val="none" w:sz="0" w:space="0" w:color="auto"/>
            <w:right w:val="none" w:sz="0" w:space="0" w:color="auto"/>
          </w:divBdr>
        </w:div>
        <w:div w:id="719288152">
          <w:marLeft w:val="547"/>
          <w:marRight w:val="0"/>
          <w:marTop w:val="0"/>
          <w:marBottom w:val="0"/>
          <w:divBdr>
            <w:top w:val="none" w:sz="0" w:space="0" w:color="auto"/>
            <w:left w:val="none" w:sz="0" w:space="0" w:color="auto"/>
            <w:bottom w:val="none" w:sz="0" w:space="0" w:color="auto"/>
            <w:right w:val="none" w:sz="0" w:space="0" w:color="auto"/>
          </w:divBdr>
        </w:div>
        <w:div w:id="1089931516">
          <w:marLeft w:val="893"/>
          <w:marRight w:val="0"/>
          <w:marTop w:val="86"/>
          <w:marBottom w:val="0"/>
          <w:divBdr>
            <w:top w:val="none" w:sz="0" w:space="0" w:color="auto"/>
            <w:left w:val="none" w:sz="0" w:space="0" w:color="auto"/>
            <w:bottom w:val="none" w:sz="0" w:space="0" w:color="auto"/>
            <w:right w:val="none" w:sz="0" w:space="0" w:color="auto"/>
          </w:divBdr>
        </w:div>
      </w:divsChild>
    </w:div>
    <w:div w:id="856508665">
      <w:bodyDiv w:val="1"/>
      <w:marLeft w:val="0"/>
      <w:marRight w:val="0"/>
      <w:marTop w:val="0"/>
      <w:marBottom w:val="0"/>
      <w:divBdr>
        <w:top w:val="none" w:sz="0" w:space="0" w:color="auto"/>
        <w:left w:val="none" w:sz="0" w:space="0" w:color="auto"/>
        <w:bottom w:val="none" w:sz="0" w:space="0" w:color="auto"/>
        <w:right w:val="none" w:sz="0" w:space="0" w:color="auto"/>
      </w:divBdr>
    </w:div>
    <w:div w:id="1225337415">
      <w:bodyDiv w:val="1"/>
      <w:marLeft w:val="0"/>
      <w:marRight w:val="0"/>
      <w:marTop w:val="0"/>
      <w:marBottom w:val="0"/>
      <w:divBdr>
        <w:top w:val="none" w:sz="0" w:space="0" w:color="auto"/>
        <w:left w:val="none" w:sz="0" w:space="0" w:color="auto"/>
        <w:bottom w:val="none" w:sz="0" w:space="0" w:color="auto"/>
        <w:right w:val="none" w:sz="0" w:space="0" w:color="auto"/>
      </w:divBdr>
    </w:div>
    <w:div w:id="1267543324">
      <w:bodyDiv w:val="1"/>
      <w:marLeft w:val="0"/>
      <w:marRight w:val="0"/>
      <w:marTop w:val="0"/>
      <w:marBottom w:val="0"/>
      <w:divBdr>
        <w:top w:val="none" w:sz="0" w:space="0" w:color="auto"/>
        <w:left w:val="none" w:sz="0" w:space="0" w:color="auto"/>
        <w:bottom w:val="none" w:sz="0" w:space="0" w:color="auto"/>
        <w:right w:val="none" w:sz="0" w:space="0" w:color="auto"/>
      </w:divBdr>
    </w:div>
    <w:div w:id="1271931445">
      <w:bodyDiv w:val="1"/>
      <w:marLeft w:val="0"/>
      <w:marRight w:val="0"/>
      <w:marTop w:val="0"/>
      <w:marBottom w:val="0"/>
      <w:divBdr>
        <w:top w:val="none" w:sz="0" w:space="0" w:color="auto"/>
        <w:left w:val="none" w:sz="0" w:space="0" w:color="auto"/>
        <w:bottom w:val="none" w:sz="0" w:space="0" w:color="auto"/>
        <w:right w:val="none" w:sz="0" w:space="0" w:color="auto"/>
      </w:divBdr>
    </w:div>
    <w:div w:id="1331786237">
      <w:bodyDiv w:val="1"/>
      <w:marLeft w:val="0"/>
      <w:marRight w:val="0"/>
      <w:marTop w:val="0"/>
      <w:marBottom w:val="0"/>
      <w:divBdr>
        <w:top w:val="none" w:sz="0" w:space="0" w:color="auto"/>
        <w:left w:val="none" w:sz="0" w:space="0" w:color="auto"/>
        <w:bottom w:val="none" w:sz="0" w:space="0" w:color="auto"/>
        <w:right w:val="none" w:sz="0" w:space="0" w:color="auto"/>
      </w:divBdr>
    </w:div>
    <w:div w:id="1361127190">
      <w:bodyDiv w:val="1"/>
      <w:marLeft w:val="0"/>
      <w:marRight w:val="0"/>
      <w:marTop w:val="0"/>
      <w:marBottom w:val="0"/>
      <w:divBdr>
        <w:top w:val="none" w:sz="0" w:space="0" w:color="auto"/>
        <w:left w:val="none" w:sz="0" w:space="0" w:color="auto"/>
        <w:bottom w:val="none" w:sz="0" w:space="0" w:color="auto"/>
        <w:right w:val="none" w:sz="0" w:space="0" w:color="auto"/>
      </w:divBdr>
    </w:div>
    <w:div w:id="1508212223">
      <w:bodyDiv w:val="1"/>
      <w:marLeft w:val="0"/>
      <w:marRight w:val="0"/>
      <w:marTop w:val="0"/>
      <w:marBottom w:val="0"/>
      <w:divBdr>
        <w:top w:val="none" w:sz="0" w:space="0" w:color="auto"/>
        <w:left w:val="none" w:sz="0" w:space="0" w:color="auto"/>
        <w:bottom w:val="none" w:sz="0" w:space="0" w:color="auto"/>
        <w:right w:val="none" w:sz="0" w:space="0" w:color="auto"/>
      </w:divBdr>
    </w:div>
    <w:div w:id="1672484170">
      <w:bodyDiv w:val="1"/>
      <w:marLeft w:val="0"/>
      <w:marRight w:val="0"/>
      <w:marTop w:val="0"/>
      <w:marBottom w:val="0"/>
      <w:divBdr>
        <w:top w:val="none" w:sz="0" w:space="0" w:color="auto"/>
        <w:left w:val="none" w:sz="0" w:space="0" w:color="auto"/>
        <w:bottom w:val="none" w:sz="0" w:space="0" w:color="auto"/>
        <w:right w:val="none" w:sz="0" w:space="0" w:color="auto"/>
      </w:divBdr>
    </w:div>
    <w:div w:id="1697383680">
      <w:bodyDiv w:val="1"/>
      <w:marLeft w:val="0"/>
      <w:marRight w:val="0"/>
      <w:marTop w:val="0"/>
      <w:marBottom w:val="0"/>
      <w:divBdr>
        <w:top w:val="none" w:sz="0" w:space="0" w:color="auto"/>
        <w:left w:val="none" w:sz="0" w:space="0" w:color="auto"/>
        <w:bottom w:val="none" w:sz="0" w:space="0" w:color="auto"/>
        <w:right w:val="none" w:sz="0" w:space="0" w:color="auto"/>
      </w:divBdr>
    </w:div>
    <w:div w:id="1873762114">
      <w:bodyDiv w:val="1"/>
      <w:marLeft w:val="0"/>
      <w:marRight w:val="0"/>
      <w:marTop w:val="0"/>
      <w:marBottom w:val="0"/>
      <w:divBdr>
        <w:top w:val="none" w:sz="0" w:space="0" w:color="auto"/>
        <w:left w:val="none" w:sz="0" w:space="0" w:color="auto"/>
        <w:bottom w:val="none" w:sz="0" w:space="0" w:color="auto"/>
        <w:right w:val="none" w:sz="0" w:space="0" w:color="auto"/>
      </w:divBdr>
      <w:divsChild>
        <w:div w:id="1917744969">
          <w:marLeft w:val="547"/>
          <w:marRight w:val="0"/>
          <w:marTop w:val="0"/>
          <w:marBottom w:val="0"/>
          <w:divBdr>
            <w:top w:val="none" w:sz="0" w:space="0" w:color="auto"/>
            <w:left w:val="none" w:sz="0" w:space="0" w:color="auto"/>
            <w:bottom w:val="none" w:sz="0" w:space="0" w:color="auto"/>
            <w:right w:val="none" w:sz="0" w:space="0" w:color="auto"/>
          </w:divBdr>
        </w:div>
        <w:div w:id="777024910">
          <w:marLeft w:val="547"/>
          <w:marRight w:val="0"/>
          <w:marTop w:val="0"/>
          <w:marBottom w:val="0"/>
          <w:divBdr>
            <w:top w:val="none" w:sz="0" w:space="0" w:color="auto"/>
            <w:left w:val="none" w:sz="0" w:space="0" w:color="auto"/>
            <w:bottom w:val="none" w:sz="0" w:space="0" w:color="auto"/>
            <w:right w:val="none" w:sz="0" w:space="0" w:color="auto"/>
          </w:divBdr>
        </w:div>
        <w:div w:id="853885421">
          <w:marLeft w:val="547"/>
          <w:marRight w:val="0"/>
          <w:marTop w:val="0"/>
          <w:marBottom w:val="0"/>
          <w:divBdr>
            <w:top w:val="none" w:sz="0" w:space="0" w:color="auto"/>
            <w:left w:val="none" w:sz="0" w:space="0" w:color="auto"/>
            <w:bottom w:val="none" w:sz="0" w:space="0" w:color="auto"/>
            <w:right w:val="none" w:sz="0" w:space="0" w:color="auto"/>
          </w:divBdr>
        </w:div>
        <w:div w:id="597447542">
          <w:marLeft w:val="547"/>
          <w:marRight w:val="0"/>
          <w:marTop w:val="0"/>
          <w:marBottom w:val="0"/>
          <w:divBdr>
            <w:top w:val="none" w:sz="0" w:space="0" w:color="auto"/>
            <w:left w:val="none" w:sz="0" w:space="0" w:color="auto"/>
            <w:bottom w:val="none" w:sz="0" w:space="0" w:color="auto"/>
            <w:right w:val="none" w:sz="0" w:space="0" w:color="auto"/>
          </w:divBdr>
        </w:div>
        <w:div w:id="1914268297">
          <w:marLeft w:val="547"/>
          <w:marRight w:val="0"/>
          <w:marTop w:val="0"/>
          <w:marBottom w:val="0"/>
          <w:divBdr>
            <w:top w:val="none" w:sz="0" w:space="0" w:color="auto"/>
            <w:left w:val="none" w:sz="0" w:space="0" w:color="auto"/>
            <w:bottom w:val="none" w:sz="0" w:space="0" w:color="auto"/>
            <w:right w:val="none" w:sz="0" w:space="0" w:color="auto"/>
          </w:divBdr>
        </w:div>
        <w:div w:id="1637102164">
          <w:marLeft w:val="547"/>
          <w:marRight w:val="0"/>
          <w:marTop w:val="0"/>
          <w:marBottom w:val="0"/>
          <w:divBdr>
            <w:top w:val="none" w:sz="0" w:space="0" w:color="auto"/>
            <w:left w:val="none" w:sz="0" w:space="0" w:color="auto"/>
            <w:bottom w:val="none" w:sz="0" w:space="0" w:color="auto"/>
            <w:right w:val="none" w:sz="0" w:space="0" w:color="auto"/>
          </w:divBdr>
        </w:div>
        <w:div w:id="1680961570">
          <w:marLeft w:val="893"/>
          <w:marRight w:val="0"/>
          <w:marTop w:val="86"/>
          <w:marBottom w:val="0"/>
          <w:divBdr>
            <w:top w:val="none" w:sz="0" w:space="0" w:color="auto"/>
            <w:left w:val="none" w:sz="0" w:space="0" w:color="auto"/>
            <w:bottom w:val="none" w:sz="0" w:space="0" w:color="auto"/>
            <w:right w:val="none" w:sz="0" w:space="0" w:color="auto"/>
          </w:divBdr>
        </w:div>
      </w:divsChild>
    </w:div>
    <w:div w:id="1951889234">
      <w:bodyDiv w:val="1"/>
      <w:marLeft w:val="0"/>
      <w:marRight w:val="0"/>
      <w:marTop w:val="0"/>
      <w:marBottom w:val="0"/>
      <w:divBdr>
        <w:top w:val="none" w:sz="0" w:space="0" w:color="auto"/>
        <w:left w:val="none" w:sz="0" w:space="0" w:color="auto"/>
        <w:bottom w:val="none" w:sz="0" w:space="0" w:color="auto"/>
        <w:right w:val="none" w:sz="0" w:space="0" w:color="auto"/>
      </w:divBdr>
      <w:divsChild>
        <w:div w:id="21706453">
          <w:marLeft w:val="0"/>
          <w:marRight w:val="0"/>
          <w:marTop w:val="480"/>
          <w:marBottom w:val="0"/>
          <w:divBdr>
            <w:top w:val="none" w:sz="0" w:space="0" w:color="auto"/>
            <w:left w:val="none" w:sz="0" w:space="0" w:color="auto"/>
            <w:bottom w:val="none" w:sz="0" w:space="0" w:color="auto"/>
            <w:right w:val="none" w:sz="0" w:space="0" w:color="auto"/>
          </w:divBdr>
          <w:divsChild>
            <w:div w:id="275720979">
              <w:marLeft w:val="0"/>
              <w:marRight w:val="0"/>
              <w:marTop w:val="0"/>
              <w:marBottom w:val="0"/>
              <w:divBdr>
                <w:top w:val="none" w:sz="0" w:space="0" w:color="auto"/>
                <w:left w:val="none" w:sz="0" w:space="0" w:color="auto"/>
                <w:bottom w:val="none" w:sz="0" w:space="0" w:color="auto"/>
                <w:right w:val="none" w:sz="0" w:space="0" w:color="auto"/>
              </w:divBdr>
            </w:div>
          </w:divsChild>
        </w:div>
        <w:div w:id="2139375140">
          <w:marLeft w:val="0"/>
          <w:marRight w:val="0"/>
          <w:marTop w:val="0"/>
          <w:marBottom w:val="0"/>
          <w:divBdr>
            <w:top w:val="none" w:sz="0" w:space="0" w:color="auto"/>
            <w:left w:val="none" w:sz="0" w:space="0" w:color="auto"/>
            <w:bottom w:val="none" w:sz="0" w:space="0" w:color="auto"/>
            <w:right w:val="none" w:sz="0" w:space="0" w:color="auto"/>
          </w:divBdr>
          <w:divsChild>
            <w:div w:id="1689722358">
              <w:marLeft w:val="0"/>
              <w:marRight w:val="0"/>
              <w:marTop w:val="0"/>
              <w:marBottom w:val="0"/>
              <w:divBdr>
                <w:top w:val="none" w:sz="0" w:space="0" w:color="auto"/>
                <w:left w:val="none" w:sz="0" w:space="0" w:color="auto"/>
                <w:bottom w:val="none" w:sz="0" w:space="0" w:color="auto"/>
                <w:right w:val="none" w:sz="0" w:space="0" w:color="auto"/>
              </w:divBdr>
              <w:divsChild>
                <w:div w:id="999311354">
                  <w:marLeft w:val="0"/>
                  <w:marRight w:val="0"/>
                  <w:marTop w:val="0"/>
                  <w:marBottom w:val="360"/>
                  <w:divBdr>
                    <w:top w:val="single" w:sz="6" w:space="6" w:color="000000"/>
                    <w:left w:val="none" w:sz="0" w:space="0" w:color="auto"/>
                    <w:bottom w:val="none" w:sz="0" w:space="6" w:color="auto"/>
                    <w:right w:val="none" w:sz="0" w:space="0" w:color="auto"/>
                  </w:divBdr>
                  <w:divsChild>
                    <w:div w:id="78403884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2021467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ionanoimaging/UC2-GIT/blob/master/CAD/INLINE_HOLOGRAM/STL/INLINE_HOLOGRAM_00_Base_4x1_v0.stl" TargetMode="External"/><Relationship Id="rId18" Type="http://schemas.openxmlformats.org/officeDocument/2006/relationships/hyperlink" Target="https://www.amazon.com/Led-World-Extreme-Royal-445-450nm/dp/B00MNB4LJU" TargetMode="External"/><Relationship Id="rId26" Type="http://schemas.openxmlformats.org/officeDocument/2006/relationships/image" Target="media/image10.jpeg"/><Relationship Id="rId39" Type="http://schemas.openxmlformats.org/officeDocument/2006/relationships/image" Target="media/image23.jpeg"/><Relationship Id="rId21" Type="http://schemas.openxmlformats.org/officeDocument/2006/relationships/hyperlink" Target="https://shop.pimoroni.de/products/raspberry-pi-zero-camera-module" TargetMode="External"/><Relationship Id="rId34" Type="http://schemas.openxmlformats.org/officeDocument/2006/relationships/image" Target="media/image18.jpeg"/><Relationship Id="rId42" Type="http://schemas.openxmlformats.org/officeDocument/2006/relationships/hyperlink" Target="https://github.com/rwb27/openflexure_microscope/wiki/Camera-Options" TargetMode="External"/><Relationship Id="rId47" Type="http://schemas.openxmlformats.org/officeDocument/2006/relationships/hyperlink" Target="http://pinholemoustache.com/wp-content/uploads/2015/09/2c-cu-acul-cu-grija-stenopa.jpg"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bionanoimaging/UC2-GIT/blob/master/CAD/INLINE_HOLOGRAM/STL/INLINE_HOLOGRAM_10_Lid_el_v0.stl" TargetMode="External"/><Relationship Id="rId29" Type="http://schemas.openxmlformats.org/officeDocument/2006/relationships/image" Target="media/image13.png"/><Relationship Id="rId11" Type="http://schemas.openxmlformats.org/officeDocument/2006/relationships/image" Target="media/image4.jpeg"/><Relationship Id="rId24" Type="http://schemas.openxmlformats.org/officeDocument/2006/relationships/hyperlink" Target="https://shop.pimoroni.de/products/raspberry-pi-zero-w" TargetMode="External"/><Relationship Id="rId32" Type="http://schemas.openxmlformats.org/officeDocument/2006/relationships/image" Target="media/image16.emf"/><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hyperlink" Target="https://github.com/bionanoimaging/UC2-GIT/blob/master/CAD/INLINE_HOLOGRAM/STL/INLINE_HOLOGRAM_10_Cube_v0.stl" TargetMode="External"/><Relationship Id="rId23" Type="http://schemas.openxmlformats.org/officeDocument/2006/relationships/hyperlink" Target="https://shop.pimoroni.de/products/raspberry-pi-3-b-plus" TargetMode="External"/><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5.emf"/><Relationship Id="rId44" Type="http://schemas.openxmlformats.org/officeDocument/2006/relationships/image" Target="media/image26.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emf"/><Relationship Id="rId35" Type="http://schemas.openxmlformats.org/officeDocument/2006/relationships/image" Target="media/image19.jpeg"/><Relationship Id="rId43" Type="http://schemas.openxmlformats.org/officeDocument/2006/relationships/hyperlink" Target="https://github.com/m5stack/M5Stack-UserGuide/blob/master/ESP32CAM.md" TargetMode="External"/><Relationship Id="rId48" Type="http://schemas.openxmlformats.org/officeDocument/2006/relationships/footer" Target="footer1.xml"/><Relationship Id="rId8" Type="http://schemas.openxmlformats.org/officeDocument/2006/relationships/image" Target="media/image1.png"/><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hyperlink" Target="https://www.thorlabs.com/thorproduct.cfm?partnumber=CP02" TargetMode="External"/><Relationship Id="rId33" Type="http://schemas.openxmlformats.org/officeDocument/2006/relationships/image" Target="media/image17.emf"/><Relationship Id="rId38" Type="http://schemas.openxmlformats.org/officeDocument/2006/relationships/image" Target="media/image22.jpeg"/><Relationship Id="rId46" Type="http://schemas.openxmlformats.org/officeDocument/2006/relationships/hyperlink" Target="https://www.jpl.nasa.gov/edu/learn/project/how-to-make-a-pinhole-camera/" TargetMode="External"/><Relationship Id="rId20" Type="http://schemas.openxmlformats.org/officeDocument/2006/relationships/hyperlink" Target="https://shop.pimoroni.de/products/raspberry-pi-camera-module-v2-1-with-mount" TargetMode="External"/><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53E047-878E-2A4B-AF00-B33117354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4095</Words>
  <Characters>25802</Characters>
  <Application>Microsoft Office Word</Application>
  <DocSecurity>0</DocSecurity>
  <Lines>215</Lines>
  <Paragraphs>59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Benedict Diederich</dc:creator>
  <cp:keywords/>
  <dc:description/>
  <cp:lastModifiedBy>Benedict Diederich</cp:lastModifiedBy>
  <cp:revision>4</cp:revision>
  <cp:lastPrinted>2018-10-06T18:01:00Z</cp:lastPrinted>
  <dcterms:created xsi:type="dcterms:W3CDTF">2018-10-06T18:01:00Z</dcterms:created>
  <dcterms:modified xsi:type="dcterms:W3CDTF">2018-10-06T18:02:00Z</dcterms:modified>
</cp:coreProperties>
</file>