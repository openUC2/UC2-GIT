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Entwicklung und Aufbau eines Inline-Holgraphie System</w:t>
      </w:r>
      <w:r w:rsidR="001A2A3C">
        <w:rPr>
          <w:rFonts w:eastAsia="Times New Roman"/>
          <w:lang w:eastAsia="de-DE"/>
        </w:rPr>
        <w:t>s</w:t>
      </w:r>
      <w:r>
        <w:rPr>
          <w:rFonts w:eastAsia="Times New Roman"/>
          <w:lang w:eastAsia="de-DE"/>
        </w:rPr>
        <w:t xml:space="preserve">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 xml:space="preserve">skop zu bauen was sich der </w:t>
      </w:r>
      <w:proofErr w:type="spellStart"/>
      <w:r>
        <w:rPr>
          <w:rFonts w:eastAsia="Times New Roman"/>
          <w:lang w:eastAsia="de-DE"/>
        </w:rPr>
        <w:t>Inte</w:t>
      </w:r>
      <w:r w:rsidRPr="001121F0">
        <w:rPr>
          <w:rFonts w:eastAsia="Times New Roman"/>
          <w:lang w:eastAsia="de-DE"/>
        </w:rPr>
        <w:t>feren</w:t>
      </w:r>
      <w:r>
        <w:rPr>
          <w:rFonts w:eastAsia="Times New Roman"/>
          <w:lang w:eastAsia="de-DE"/>
        </w:rPr>
        <w:t>z</w:t>
      </w:r>
      <w:r w:rsidRPr="001121F0">
        <w:rPr>
          <w:rFonts w:eastAsia="Times New Roman"/>
          <w:lang w:eastAsia="de-DE"/>
        </w:rPr>
        <w:t>fähigkeit</w:t>
      </w:r>
      <w:proofErr w:type="spellEnd"/>
      <w:r w:rsidRPr="001121F0">
        <w:rPr>
          <w:rFonts w:eastAsia="Times New Roman"/>
          <w:lang w:eastAsia="de-DE"/>
        </w:rPr>
        <w:t xml:space="preserve">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 xml:space="preserve">eht, welche dann als Basis für die elektronischen </w:t>
      </w:r>
      <w:proofErr w:type="gramStart"/>
      <w:r w:rsidRPr="001121F0">
        <w:rPr>
          <w:rFonts w:eastAsia="Times New Roman"/>
          <w:lang w:eastAsia="de-DE"/>
        </w:rPr>
        <w:t>Komponent</w:t>
      </w:r>
      <w:r>
        <w:rPr>
          <w:rFonts w:eastAsia="Times New Roman"/>
          <w:lang w:eastAsia="de-DE"/>
        </w:rPr>
        <w:t>e</w:t>
      </w:r>
      <w:r w:rsidRPr="001121F0">
        <w:rPr>
          <w:rFonts w:eastAsia="Times New Roman"/>
          <w:lang w:eastAsia="de-DE"/>
        </w:rPr>
        <w:t>n dient</w:t>
      </w:r>
      <w:proofErr w:type="gramEnd"/>
      <w:r w:rsidRPr="001121F0">
        <w:rPr>
          <w:rFonts w:eastAsia="Times New Roman"/>
          <w:lang w:eastAsia="de-DE"/>
        </w:rPr>
        <w:t xml:space="preserve">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Der biologische Aspekt dieses Workshops soll die Kreativität der Teilnehmer</w:t>
      </w:r>
      <w:r w:rsidR="001A2A3C">
        <w:rPr>
          <w:rFonts w:eastAsia="Times New Roman"/>
          <w:lang w:eastAsia="de-DE"/>
        </w:rPr>
        <w:t>*</w:t>
      </w:r>
      <w:r>
        <w:rPr>
          <w:rFonts w:eastAsia="Times New Roman"/>
          <w:lang w:eastAsia="de-DE"/>
        </w:rPr>
        <w:t xml:space="preserve">Innen dazu anregen, eigene Proben zu finden, </w:t>
      </w:r>
      <w:proofErr w:type="gramStart"/>
      <w:r>
        <w:rPr>
          <w:rFonts w:eastAsia="Times New Roman"/>
          <w:lang w:eastAsia="de-DE"/>
        </w:rPr>
        <w:t>diese Präparieren</w:t>
      </w:r>
      <w:proofErr w:type="gramEnd"/>
      <w:r>
        <w:rPr>
          <w:rFonts w:eastAsia="Times New Roman"/>
          <w:lang w:eastAsia="de-DE"/>
        </w:rPr>
        <w:t xml:space="preserve"> und mit dem Mikroskop abbilden. Die digitale Rekonstruktion des Hologramms geschieht mithilfe von quell-offenen Softwaretools wie Python und </w:t>
      </w:r>
      <w:proofErr w:type="spellStart"/>
      <w:r>
        <w:rPr>
          <w:rFonts w:eastAsia="Times New Roman"/>
          <w:lang w:eastAsia="de-DE"/>
        </w:rPr>
        <w:t>OpenCV</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proofErr w:type="spellStart"/>
      <w:r>
        <w:rPr>
          <w:rFonts w:eastAsia="Times New Roman"/>
          <w:lang w:eastAsia="de-DE"/>
        </w:rPr>
        <w:t>Benedic</w:t>
      </w:r>
      <w:proofErr w:type="spellEnd"/>
      <w:r>
        <w:rPr>
          <w:rFonts w:eastAsia="Times New Roman"/>
          <w:lang w:eastAsia="de-DE"/>
        </w:rPr>
        <w:t xml:space="preserve"> Diederich</w:t>
      </w:r>
    </w:p>
    <w:p w:rsidR="00AD78CB" w:rsidRDefault="00AD78CB" w:rsidP="00AD78CB">
      <w:pPr>
        <w:pStyle w:val="KeinLeerraum"/>
        <w:jc w:val="right"/>
        <w:rPr>
          <w:rFonts w:eastAsia="Times New Roman"/>
          <w:lang w:eastAsia="de-DE"/>
        </w:rPr>
      </w:pPr>
      <w:r>
        <w:rPr>
          <w:rFonts w:eastAsia="Times New Roman"/>
          <w:lang w:eastAsia="de-DE"/>
        </w:rPr>
        <w:t xml:space="preserve">Xavier </w:t>
      </w:r>
      <w:proofErr w:type="spellStart"/>
      <w:r>
        <w:rPr>
          <w:rFonts w:eastAsia="Times New Roman"/>
          <w:lang w:eastAsia="de-DE"/>
        </w:rPr>
        <w:t>Uwurukundo</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sidRPr="00A9427C">
        <w:rPr>
          <w:rFonts w:eastAsia="Times New Roman"/>
          <w:lang w:eastAsia="de-DE"/>
        </w:rPr>
        <w:br w:type="page"/>
      </w:r>
    </w:p>
    <w:p w:rsidR="00E128D8" w:rsidRDefault="00E128D8" w:rsidP="00E128D8">
      <w:pPr>
        <w:pStyle w:val="berschrift2"/>
        <w:rPr>
          <w:rFonts w:eastAsia="Times New Roman"/>
          <w:lang w:val="en-US" w:eastAsia="de-DE"/>
        </w:rPr>
      </w:pPr>
      <w:bookmarkStart w:id="0" w:name="_Toc526621451"/>
      <w:proofErr w:type="spellStart"/>
      <w:r>
        <w:rPr>
          <w:rFonts w:eastAsia="Times New Roman"/>
          <w:lang w:val="en-US" w:eastAsia="de-DE"/>
        </w:rPr>
        <w:lastRenderedPageBreak/>
        <w:t>Inhaltsverzeichnis</w:t>
      </w:r>
      <w:bookmarkEnd w:id="0"/>
      <w:proofErr w:type="spellEnd"/>
    </w:p>
    <w:sdt>
      <w:sdtPr>
        <w:id w:val="-2104103320"/>
        <w:docPartObj>
          <w:docPartGallery w:val="Table of Contents"/>
          <w:docPartUnique/>
        </w:docPartObj>
      </w:sdtPr>
      <w:sdtEndPr>
        <w:rPr>
          <w:b/>
          <w:bCs/>
          <w:noProof/>
        </w:rPr>
      </w:sdtEndPr>
      <w:sdtContent>
        <w:p w:rsidR="00E128D8" w:rsidRDefault="00D31D42" w:rsidP="001A2989">
          <w:pPr>
            <w:tabs>
              <w:tab w:val="left" w:pos="1754"/>
              <w:tab w:val="left" w:pos="6543"/>
            </w:tabs>
          </w:pPr>
          <w:r>
            <w:tab/>
          </w:r>
          <w:r w:rsidR="001A2989">
            <w:tab/>
          </w:r>
        </w:p>
        <w:p w:rsidR="001A2989"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26621451" w:history="1">
            <w:r w:rsidR="001A2989" w:rsidRPr="006762EB">
              <w:rPr>
                <w:rStyle w:val="Hyperlink"/>
                <w:rFonts w:eastAsia="Times New Roman"/>
                <w:noProof/>
                <w:lang w:val="en-US" w:eastAsia="de-DE"/>
              </w:rPr>
              <w:t>Inhaltsverzeichnis</w:t>
            </w:r>
            <w:r w:rsidR="001A2989">
              <w:rPr>
                <w:noProof/>
                <w:webHidden/>
              </w:rPr>
              <w:tab/>
            </w:r>
            <w:r w:rsidR="001A2989">
              <w:rPr>
                <w:noProof/>
                <w:webHidden/>
              </w:rPr>
              <w:fldChar w:fldCharType="begin"/>
            </w:r>
            <w:r w:rsidR="001A2989">
              <w:rPr>
                <w:noProof/>
                <w:webHidden/>
              </w:rPr>
              <w:instrText xml:space="preserve"> PAGEREF _Toc526621451 \h </w:instrText>
            </w:r>
            <w:r w:rsidR="001A2989">
              <w:rPr>
                <w:noProof/>
                <w:webHidden/>
              </w:rPr>
            </w:r>
            <w:r w:rsidR="001A2989">
              <w:rPr>
                <w:noProof/>
                <w:webHidden/>
              </w:rPr>
              <w:fldChar w:fldCharType="separate"/>
            </w:r>
            <w:r w:rsidR="001A2989">
              <w:rPr>
                <w:noProof/>
                <w:webHidden/>
              </w:rPr>
              <w:t>2</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2" w:history="1">
            <w:r w:rsidR="001A2989" w:rsidRPr="006762EB">
              <w:rPr>
                <w:rStyle w:val="Hyperlink"/>
                <w:rFonts w:eastAsia="Times New Roman"/>
                <w:noProof/>
                <w:lang w:eastAsia="de-DE"/>
              </w:rPr>
              <w:t>Motivation</w:t>
            </w:r>
            <w:r w:rsidR="001A2989">
              <w:rPr>
                <w:noProof/>
                <w:webHidden/>
              </w:rPr>
              <w:tab/>
            </w:r>
            <w:r w:rsidR="001A2989">
              <w:rPr>
                <w:noProof/>
                <w:webHidden/>
              </w:rPr>
              <w:fldChar w:fldCharType="begin"/>
            </w:r>
            <w:r w:rsidR="001A2989">
              <w:rPr>
                <w:noProof/>
                <w:webHidden/>
              </w:rPr>
              <w:instrText xml:space="preserve"> PAGEREF _Toc526621452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3" w:history="1">
            <w:r w:rsidR="001A2989" w:rsidRPr="006762EB">
              <w:rPr>
                <w:rStyle w:val="Hyperlink"/>
                <w:noProof/>
                <w:lang w:eastAsia="de-DE"/>
              </w:rPr>
              <w:t>VORTEILE ggü. Klassischer Mikroskopie</w:t>
            </w:r>
            <w:r w:rsidR="001A2989">
              <w:rPr>
                <w:noProof/>
                <w:webHidden/>
              </w:rPr>
              <w:tab/>
            </w:r>
            <w:r w:rsidR="001A2989">
              <w:rPr>
                <w:noProof/>
                <w:webHidden/>
              </w:rPr>
              <w:fldChar w:fldCharType="begin"/>
            </w:r>
            <w:r w:rsidR="001A2989">
              <w:rPr>
                <w:noProof/>
                <w:webHidden/>
              </w:rPr>
              <w:instrText xml:space="preserve"> PAGEREF _Toc526621453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4" w:history="1">
            <w:r w:rsidR="001A2989" w:rsidRPr="006762EB">
              <w:rPr>
                <w:rStyle w:val="Hyperlink"/>
                <w:noProof/>
                <w:lang w:eastAsia="de-DE"/>
              </w:rPr>
              <w:t>Ziele</w:t>
            </w:r>
            <w:r w:rsidR="001A2989">
              <w:rPr>
                <w:noProof/>
                <w:webHidden/>
              </w:rPr>
              <w:tab/>
            </w:r>
            <w:r w:rsidR="001A2989">
              <w:rPr>
                <w:noProof/>
                <w:webHidden/>
              </w:rPr>
              <w:fldChar w:fldCharType="begin"/>
            </w:r>
            <w:r w:rsidR="001A2989">
              <w:rPr>
                <w:noProof/>
                <w:webHidden/>
              </w:rPr>
              <w:instrText xml:space="preserve"> PAGEREF _Toc526621454 \h </w:instrText>
            </w:r>
            <w:r w:rsidR="001A2989">
              <w:rPr>
                <w:noProof/>
                <w:webHidden/>
              </w:rPr>
            </w:r>
            <w:r w:rsidR="001A2989">
              <w:rPr>
                <w:noProof/>
                <w:webHidden/>
              </w:rPr>
              <w:fldChar w:fldCharType="separate"/>
            </w:r>
            <w:r w:rsidR="001A2989">
              <w:rPr>
                <w:noProof/>
                <w:webHidden/>
              </w:rPr>
              <w:t>5</w:t>
            </w:r>
            <w:r w:rsidR="001A2989">
              <w:rPr>
                <w:noProof/>
                <w:webHidden/>
              </w:rPr>
              <w:fldChar w:fldCharType="end"/>
            </w:r>
          </w:hyperlink>
        </w:p>
        <w:p w:rsidR="001A2989" w:rsidRDefault="0070304E">
          <w:pPr>
            <w:pStyle w:val="Verzeichnis1"/>
            <w:tabs>
              <w:tab w:val="right" w:leader="dot" w:pos="9056"/>
            </w:tabs>
            <w:rPr>
              <w:b w:val="0"/>
              <w:bCs w:val="0"/>
              <w:noProof/>
              <w:sz w:val="24"/>
              <w:szCs w:val="24"/>
              <w:lang w:eastAsia="de-DE"/>
            </w:rPr>
          </w:pPr>
          <w:hyperlink w:anchor="_Toc526621455" w:history="1">
            <w:r w:rsidR="001A2989" w:rsidRPr="006762EB">
              <w:rPr>
                <w:rStyle w:val="Hyperlink"/>
                <w:rFonts w:eastAsia="Times New Roman"/>
                <w:noProof/>
                <w:lang w:eastAsia="de-DE"/>
              </w:rPr>
              <w:t>Aufbau des Mikroskops (Praktischer Teil)</w:t>
            </w:r>
            <w:r w:rsidR="001A2989">
              <w:rPr>
                <w:noProof/>
                <w:webHidden/>
              </w:rPr>
              <w:tab/>
            </w:r>
            <w:r w:rsidR="001A2989">
              <w:rPr>
                <w:noProof/>
                <w:webHidden/>
              </w:rPr>
              <w:fldChar w:fldCharType="begin"/>
            </w:r>
            <w:r w:rsidR="001A2989">
              <w:rPr>
                <w:noProof/>
                <w:webHidden/>
              </w:rPr>
              <w:instrText xml:space="preserve"> PAGEREF _Toc526621455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6" w:history="1">
            <w:r w:rsidR="001A2989" w:rsidRPr="006762EB">
              <w:rPr>
                <w:rStyle w:val="Hyperlink"/>
                <w:rFonts w:eastAsia="Times New Roman"/>
                <w:noProof/>
                <w:lang w:val="en-US" w:eastAsia="de-DE"/>
              </w:rPr>
              <w:t>FERTIGER AUFBAU</w:t>
            </w:r>
            <w:r w:rsidR="001A2989">
              <w:rPr>
                <w:noProof/>
                <w:webHidden/>
              </w:rPr>
              <w:tab/>
            </w:r>
            <w:r w:rsidR="001A2989">
              <w:rPr>
                <w:noProof/>
                <w:webHidden/>
              </w:rPr>
              <w:fldChar w:fldCharType="begin"/>
            </w:r>
            <w:r w:rsidR="001A2989">
              <w:rPr>
                <w:noProof/>
                <w:webHidden/>
              </w:rPr>
              <w:instrText xml:space="preserve"> PAGEREF _Toc526621456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7" w:history="1">
            <w:r w:rsidR="001A2989" w:rsidRPr="006762EB">
              <w:rPr>
                <w:rStyle w:val="Hyperlink"/>
                <w:noProof/>
                <w:lang w:eastAsia="de-DE"/>
              </w:rPr>
              <w:t>Stückliste</w:t>
            </w:r>
            <w:r w:rsidR="001A2989">
              <w:rPr>
                <w:noProof/>
                <w:webHidden/>
              </w:rPr>
              <w:tab/>
            </w:r>
            <w:r w:rsidR="001A2989">
              <w:rPr>
                <w:noProof/>
                <w:webHidden/>
              </w:rPr>
              <w:fldChar w:fldCharType="begin"/>
            </w:r>
            <w:r w:rsidR="001A2989">
              <w:rPr>
                <w:noProof/>
                <w:webHidden/>
              </w:rPr>
              <w:instrText xml:space="preserve"> PAGEREF _Toc526621457 \h </w:instrText>
            </w:r>
            <w:r w:rsidR="001A2989">
              <w:rPr>
                <w:noProof/>
                <w:webHidden/>
              </w:rPr>
            </w:r>
            <w:r w:rsidR="001A2989">
              <w:rPr>
                <w:noProof/>
                <w:webHidden/>
              </w:rPr>
              <w:fldChar w:fldCharType="separate"/>
            </w:r>
            <w:r w:rsidR="001A2989">
              <w:rPr>
                <w:noProof/>
                <w:webHidden/>
              </w:rPr>
              <w:t>7</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8" w:history="1">
            <w:r w:rsidR="001A2989" w:rsidRPr="006762EB">
              <w:rPr>
                <w:rStyle w:val="Hyperlink"/>
                <w:noProof/>
              </w:rPr>
              <w:t>Software</w:t>
            </w:r>
            <w:r w:rsidR="001A2989">
              <w:rPr>
                <w:noProof/>
                <w:webHidden/>
              </w:rPr>
              <w:tab/>
            </w:r>
            <w:r w:rsidR="001A2989">
              <w:rPr>
                <w:noProof/>
                <w:webHidden/>
              </w:rPr>
              <w:fldChar w:fldCharType="begin"/>
            </w:r>
            <w:r w:rsidR="001A2989">
              <w:rPr>
                <w:noProof/>
                <w:webHidden/>
              </w:rPr>
              <w:instrText xml:space="preserve"> PAGEREF _Toc526621458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59" w:history="1">
            <w:r w:rsidR="001A2989" w:rsidRPr="006762EB">
              <w:rPr>
                <w:rStyle w:val="Hyperlink"/>
                <w:noProof/>
                <w:lang w:eastAsia="de-DE"/>
              </w:rPr>
              <w:t>Vorbereiten von dem Raspberry Pi</w:t>
            </w:r>
            <w:r w:rsidR="001A2989">
              <w:rPr>
                <w:noProof/>
                <w:webHidden/>
              </w:rPr>
              <w:tab/>
            </w:r>
            <w:r w:rsidR="001A2989">
              <w:rPr>
                <w:noProof/>
                <w:webHidden/>
              </w:rPr>
              <w:fldChar w:fldCharType="begin"/>
            </w:r>
            <w:r w:rsidR="001A2989">
              <w:rPr>
                <w:noProof/>
                <w:webHidden/>
              </w:rPr>
              <w:instrText xml:space="preserve"> PAGEREF _Toc526621459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60" w:history="1">
            <w:r w:rsidR="001A2989" w:rsidRPr="006762EB">
              <w:rPr>
                <w:rStyle w:val="Hyperlink"/>
                <w:rFonts w:eastAsia="Times New Roman"/>
                <w:noProof/>
                <w:lang w:eastAsia="de-DE"/>
              </w:rPr>
              <w:t>Konstruktion und Drucken notwendiger Teile</w:t>
            </w:r>
            <w:r w:rsidR="001A2989">
              <w:rPr>
                <w:noProof/>
                <w:webHidden/>
              </w:rPr>
              <w:tab/>
            </w:r>
            <w:r w:rsidR="001A2989">
              <w:rPr>
                <w:noProof/>
                <w:webHidden/>
              </w:rPr>
              <w:fldChar w:fldCharType="begin"/>
            </w:r>
            <w:r w:rsidR="001A2989">
              <w:rPr>
                <w:noProof/>
                <w:webHidden/>
              </w:rPr>
              <w:instrText xml:space="preserve"> PAGEREF _Toc526621460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61" w:history="1">
            <w:r w:rsidR="001A2989" w:rsidRPr="006762EB">
              <w:rPr>
                <w:rStyle w:val="Hyperlink"/>
                <w:rFonts w:eastAsia="Times New Roman"/>
                <w:noProof/>
                <w:lang w:eastAsia="de-DE"/>
              </w:rPr>
              <w:t>Konstruktion der 3D Teile mit Tinkercad</w:t>
            </w:r>
            <w:r w:rsidR="001A2989">
              <w:rPr>
                <w:noProof/>
                <w:webHidden/>
              </w:rPr>
              <w:tab/>
            </w:r>
            <w:r w:rsidR="001A2989">
              <w:rPr>
                <w:noProof/>
                <w:webHidden/>
              </w:rPr>
              <w:fldChar w:fldCharType="begin"/>
            </w:r>
            <w:r w:rsidR="001A2989">
              <w:rPr>
                <w:noProof/>
                <w:webHidden/>
              </w:rPr>
              <w:instrText xml:space="preserve"> PAGEREF _Toc526621461 \h </w:instrText>
            </w:r>
            <w:r w:rsidR="001A2989">
              <w:rPr>
                <w:noProof/>
                <w:webHidden/>
              </w:rPr>
            </w:r>
            <w:r w:rsidR="001A2989">
              <w:rPr>
                <w:noProof/>
                <w:webHidden/>
              </w:rPr>
              <w:fldChar w:fldCharType="separate"/>
            </w:r>
            <w:r w:rsidR="001A2989">
              <w:rPr>
                <w:noProof/>
                <w:webHidden/>
              </w:rPr>
              <w:t>9</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2"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_Toc526621462 \h </w:instrText>
            </w:r>
            <w:r w:rsidR="001A2989">
              <w:rPr>
                <w:noProof/>
                <w:webHidden/>
              </w:rPr>
            </w:r>
            <w:r w:rsidR="001A2989">
              <w:rPr>
                <w:noProof/>
                <w:webHidden/>
              </w:rPr>
              <w:fldChar w:fldCharType="separate"/>
            </w:r>
            <w:r w:rsidR="001A2989">
              <w:rPr>
                <w:noProof/>
                <w:webHidden/>
              </w:rPr>
              <w:t>11</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3"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_Toc526621463 \h </w:instrText>
            </w:r>
            <w:r w:rsidR="001A2989">
              <w:rPr>
                <w:noProof/>
                <w:webHidden/>
              </w:rPr>
            </w:r>
            <w:r w:rsidR="001A2989">
              <w:rPr>
                <w:noProof/>
                <w:webHidden/>
              </w:rPr>
              <w:fldChar w:fldCharType="separate"/>
            </w:r>
            <w:r w:rsidR="001A2989">
              <w:rPr>
                <w:noProof/>
                <w:webHidden/>
              </w:rPr>
              <w:t>12</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4" w:history="1">
            <w:r w:rsidR="001A2989" w:rsidRPr="006762EB">
              <w:rPr>
                <w:rStyle w:val="Hyperlink"/>
                <w:noProof/>
                <w:lang w:eastAsia="de-DE"/>
              </w:rPr>
              <w:t>Konstruktion: Objekthalter + Kameraadapter</w:t>
            </w:r>
            <w:r w:rsidR="001A2989">
              <w:rPr>
                <w:noProof/>
                <w:webHidden/>
              </w:rPr>
              <w:tab/>
            </w:r>
            <w:r w:rsidR="001A2989">
              <w:rPr>
                <w:noProof/>
                <w:webHidden/>
              </w:rPr>
              <w:fldChar w:fldCharType="begin"/>
            </w:r>
            <w:r w:rsidR="001A2989">
              <w:rPr>
                <w:noProof/>
                <w:webHidden/>
              </w:rPr>
              <w:instrText xml:space="preserve"> PAGEREF _Toc526621464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5" w:history="1">
            <w:r w:rsidR="001A2989" w:rsidRPr="006762EB">
              <w:rPr>
                <w:rStyle w:val="Hyperlink"/>
                <w:noProof/>
                <w:lang w:eastAsia="de-DE"/>
              </w:rPr>
              <w:t>3D Druck: Exportieren und anfertigen des Drucks</w:t>
            </w:r>
            <w:r w:rsidR="001A2989">
              <w:rPr>
                <w:noProof/>
                <w:webHidden/>
              </w:rPr>
              <w:tab/>
            </w:r>
            <w:r w:rsidR="001A2989">
              <w:rPr>
                <w:noProof/>
                <w:webHidden/>
              </w:rPr>
              <w:fldChar w:fldCharType="begin"/>
            </w:r>
            <w:r w:rsidR="001A2989">
              <w:rPr>
                <w:noProof/>
                <w:webHidden/>
              </w:rPr>
              <w:instrText xml:space="preserve"> PAGEREF _Toc526621465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6" w:history="1">
            <w:r w:rsidR="001A2989" w:rsidRPr="006762EB">
              <w:rPr>
                <w:rStyle w:val="Hyperlink"/>
                <w:noProof/>
                <w:lang w:eastAsia="de-DE"/>
              </w:rPr>
              <w:t>Ansteuerung der Power-LED</w:t>
            </w:r>
            <w:r w:rsidR="001A2989">
              <w:rPr>
                <w:noProof/>
                <w:webHidden/>
              </w:rPr>
              <w:tab/>
            </w:r>
            <w:r w:rsidR="001A2989">
              <w:rPr>
                <w:noProof/>
                <w:webHidden/>
              </w:rPr>
              <w:fldChar w:fldCharType="begin"/>
            </w:r>
            <w:r w:rsidR="001A2989">
              <w:rPr>
                <w:noProof/>
                <w:webHidden/>
              </w:rPr>
              <w:instrText xml:space="preserve"> PAGEREF _Toc526621466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67" w:history="1">
            <w:r w:rsidR="001A2989" w:rsidRPr="006762EB">
              <w:rPr>
                <w:rStyle w:val="Hyperlink"/>
                <w:noProof/>
                <w:lang w:eastAsia="de-DE"/>
              </w:rPr>
              <w:t>Anfertigen der Lochblende/des Pinhols</w:t>
            </w:r>
            <w:r w:rsidR="001A2989">
              <w:rPr>
                <w:noProof/>
                <w:webHidden/>
              </w:rPr>
              <w:tab/>
            </w:r>
            <w:r w:rsidR="001A2989">
              <w:rPr>
                <w:noProof/>
                <w:webHidden/>
              </w:rPr>
              <w:fldChar w:fldCharType="begin"/>
            </w:r>
            <w:r w:rsidR="001A2989">
              <w:rPr>
                <w:noProof/>
                <w:webHidden/>
              </w:rPr>
              <w:instrText xml:space="preserve"> PAGEREF _Toc526621467 \h </w:instrText>
            </w:r>
            <w:r w:rsidR="001A2989">
              <w:rPr>
                <w:noProof/>
                <w:webHidden/>
              </w:rPr>
            </w:r>
            <w:r w:rsidR="001A2989">
              <w:rPr>
                <w:noProof/>
                <w:webHidden/>
              </w:rPr>
              <w:fldChar w:fldCharType="separate"/>
            </w:r>
            <w:r w:rsidR="001A2989">
              <w:rPr>
                <w:noProof/>
                <w:webHidden/>
              </w:rPr>
              <w:t>15</w:t>
            </w:r>
            <w:r w:rsidR="001A2989">
              <w:rPr>
                <w:noProof/>
                <w:webHidden/>
              </w:rPr>
              <w:fldChar w:fldCharType="end"/>
            </w:r>
          </w:hyperlink>
        </w:p>
        <w:p w:rsidR="001A2989" w:rsidRDefault="0070304E">
          <w:pPr>
            <w:pStyle w:val="Verzeichnis1"/>
            <w:tabs>
              <w:tab w:val="right" w:leader="dot" w:pos="9056"/>
            </w:tabs>
            <w:rPr>
              <w:b w:val="0"/>
              <w:bCs w:val="0"/>
              <w:noProof/>
              <w:sz w:val="24"/>
              <w:szCs w:val="24"/>
              <w:lang w:eastAsia="de-DE"/>
            </w:rPr>
          </w:pPr>
          <w:hyperlink w:anchor="_Toc526621468" w:history="1">
            <w:r w:rsidR="001A2989" w:rsidRPr="006762EB">
              <w:rPr>
                <w:rStyle w:val="Hyperlink"/>
                <w:rFonts w:eastAsia="Times New Roman"/>
                <w:noProof/>
                <w:lang w:eastAsia="de-DE"/>
              </w:rPr>
              <w:t>Theorie Teil</w:t>
            </w:r>
            <w:r w:rsidR="001A2989">
              <w:rPr>
                <w:noProof/>
                <w:webHidden/>
              </w:rPr>
              <w:tab/>
            </w:r>
            <w:r w:rsidR="001A2989">
              <w:rPr>
                <w:noProof/>
                <w:webHidden/>
              </w:rPr>
              <w:fldChar w:fldCharType="begin"/>
            </w:r>
            <w:r w:rsidR="001A2989">
              <w:rPr>
                <w:noProof/>
                <w:webHidden/>
              </w:rPr>
              <w:instrText xml:space="preserve"> PAGEREF _Toc526621468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69" w:history="1">
            <w:r w:rsidR="001A2989" w:rsidRPr="006762EB">
              <w:rPr>
                <w:rStyle w:val="Hyperlink"/>
                <w:rFonts w:eastAsia="Times New Roman"/>
                <w:noProof/>
                <w:lang w:eastAsia="de-DE"/>
              </w:rPr>
              <w:t>Was ist Licht?</w:t>
            </w:r>
            <w:r w:rsidR="001A2989">
              <w:rPr>
                <w:noProof/>
                <w:webHidden/>
              </w:rPr>
              <w:tab/>
            </w:r>
            <w:r w:rsidR="001A2989">
              <w:rPr>
                <w:noProof/>
                <w:webHidden/>
              </w:rPr>
              <w:fldChar w:fldCharType="begin"/>
            </w:r>
            <w:r w:rsidR="001A2989">
              <w:rPr>
                <w:noProof/>
                <w:webHidden/>
              </w:rPr>
              <w:instrText xml:space="preserve"> PAGEREF _Toc526621469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0" w:history="1">
            <w:r w:rsidR="001A2989" w:rsidRPr="006762EB">
              <w:rPr>
                <w:rStyle w:val="Hyperlink"/>
                <w:noProof/>
                <w:lang w:eastAsia="de-DE"/>
              </w:rPr>
              <w:t>Was ist Interferenz / Kohärenz?</w:t>
            </w:r>
            <w:r w:rsidR="001A2989">
              <w:rPr>
                <w:noProof/>
                <w:webHidden/>
              </w:rPr>
              <w:tab/>
            </w:r>
            <w:r w:rsidR="001A2989">
              <w:rPr>
                <w:noProof/>
                <w:webHidden/>
              </w:rPr>
              <w:fldChar w:fldCharType="begin"/>
            </w:r>
            <w:r w:rsidR="001A2989">
              <w:rPr>
                <w:noProof/>
                <w:webHidden/>
              </w:rPr>
              <w:instrText xml:space="preserve"> PAGEREF _Toc526621470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71" w:history="1">
            <w:r w:rsidR="001A2989" w:rsidRPr="006762EB">
              <w:rPr>
                <w:rStyle w:val="Hyperlink"/>
                <w:noProof/>
              </w:rPr>
              <w:t>Räumliche Kohärenz</w:t>
            </w:r>
            <w:r w:rsidR="001A2989">
              <w:rPr>
                <w:noProof/>
                <w:webHidden/>
              </w:rPr>
              <w:tab/>
            </w:r>
            <w:r w:rsidR="001A2989">
              <w:rPr>
                <w:noProof/>
                <w:webHidden/>
              </w:rPr>
              <w:fldChar w:fldCharType="begin"/>
            </w:r>
            <w:r w:rsidR="001A2989">
              <w:rPr>
                <w:noProof/>
                <w:webHidden/>
              </w:rPr>
              <w:instrText xml:space="preserve"> PAGEREF _Toc526621471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72" w:history="1">
            <w:r w:rsidR="001A2989" w:rsidRPr="006762EB">
              <w:rPr>
                <w:rStyle w:val="Hyperlink"/>
                <w:noProof/>
              </w:rPr>
              <w:t>Zeitliche Kohärenz</w:t>
            </w:r>
            <w:r w:rsidR="001A2989">
              <w:rPr>
                <w:noProof/>
                <w:webHidden/>
              </w:rPr>
              <w:tab/>
            </w:r>
            <w:r w:rsidR="001A2989">
              <w:rPr>
                <w:noProof/>
                <w:webHidden/>
              </w:rPr>
              <w:fldChar w:fldCharType="begin"/>
            </w:r>
            <w:r w:rsidR="001A2989">
              <w:rPr>
                <w:noProof/>
                <w:webHidden/>
              </w:rPr>
              <w:instrText xml:space="preserve"> PAGEREF _Toc526621472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3" w:history="1">
            <w:r w:rsidR="001A2989" w:rsidRPr="006762EB">
              <w:rPr>
                <w:rStyle w:val="Hyperlink"/>
                <w:noProof/>
                <w:lang w:eastAsia="de-DE"/>
              </w:rPr>
              <w:t>Holographie</w:t>
            </w:r>
            <w:r w:rsidR="001A2989">
              <w:rPr>
                <w:noProof/>
                <w:webHidden/>
              </w:rPr>
              <w:tab/>
            </w:r>
            <w:r w:rsidR="001A2989">
              <w:rPr>
                <w:noProof/>
                <w:webHidden/>
              </w:rPr>
              <w:fldChar w:fldCharType="begin"/>
            </w:r>
            <w:r w:rsidR="001A2989">
              <w:rPr>
                <w:noProof/>
                <w:webHidden/>
              </w:rPr>
              <w:instrText xml:space="preserve"> PAGEREF _Toc526621473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4" w:history="1">
            <w:r w:rsidR="001A2989" w:rsidRPr="006762EB">
              <w:rPr>
                <w:rStyle w:val="Hyperlink"/>
                <w:noProof/>
                <w:lang w:eastAsia="de-DE"/>
              </w:rPr>
              <w:t>Theorie</w:t>
            </w:r>
            <w:r w:rsidR="001A2989">
              <w:rPr>
                <w:noProof/>
                <w:webHidden/>
              </w:rPr>
              <w:tab/>
            </w:r>
            <w:r w:rsidR="001A2989">
              <w:rPr>
                <w:noProof/>
                <w:webHidden/>
              </w:rPr>
              <w:fldChar w:fldCharType="begin"/>
            </w:r>
            <w:r w:rsidR="001A2989">
              <w:rPr>
                <w:noProof/>
                <w:webHidden/>
              </w:rPr>
              <w:instrText xml:space="preserve"> PAGEREF _Toc526621474 \h </w:instrText>
            </w:r>
            <w:r w:rsidR="001A2989">
              <w:rPr>
                <w:noProof/>
                <w:webHidden/>
              </w:rPr>
            </w:r>
            <w:r w:rsidR="001A2989">
              <w:rPr>
                <w:noProof/>
                <w:webHidden/>
              </w:rPr>
              <w:fldChar w:fldCharType="separate"/>
            </w:r>
            <w:r w:rsidR="001A2989">
              <w:rPr>
                <w:noProof/>
                <w:webHidden/>
              </w:rPr>
              <w:t>18</w:t>
            </w:r>
            <w:r w:rsidR="001A2989">
              <w:rPr>
                <w:noProof/>
                <w:webHidden/>
              </w:rPr>
              <w:fldChar w:fldCharType="end"/>
            </w:r>
          </w:hyperlink>
        </w:p>
        <w:p w:rsidR="001A2989" w:rsidRDefault="0070304E">
          <w:pPr>
            <w:pStyle w:val="Verzeichnis1"/>
            <w:tabs>
              <w:tab w:val="right" w:leader="dot" w:pos="9056"/>
            </w:tabs>
            <w:rPr>
              <w:b w:val="0"/>
              <w:bCs w:val="0"/>
              <w:noProof/>
              <w:sz w:val="24"/>
              <w:szCs w:val="24"/>
              <w:lang w:eastAsia="de-DE"/>
            </w:rPr>
          </w:pPr>
          <w:hyperlink w:anchor="_Toc526621475" w:history="1">
            <w:r w:rsidR="001A2989" w:rsidRPr="006762EB">
              <w:rPr>
                <w:rStyle w:val="Hyperlink"/>
                <w:noProof/>
              </w:rPr>
              <w:t>Aufnahme der Bilder</w:t>
            </w:r>
            <w:r w:rsidR="001A2989">
              <w:rPr>
                <w:noProof/>
                <w:webHidden/>
              </w:rPr>
              <w:tab/>
            </w:r>
            <w:r w:rsidR="001A2989">
              <w:rPr>
                <w:noProof/>
                <w:webHidden/>
              </w:rPr>
              <w:fldChar w:fldCharType="begin"/>
            </w:r>
            <w:r w:rsidR="001A2989">
              <w:rPr>
                <w:noProof/>
                <w:webHidden/>
              </w:rPr>
              <w:instrText xml:space="preserve"> PAGEREF _Toc526621475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6" w:history="1">
            <w:r w:rsidR="001A2989" w:rsidRPr="006762EB">
              <w:rPr>
                <w:rStyle w:val="Hyperlink"/>
                <w:noProof/>
              </w:rPr>
              <w:t>Aufnahme mit Raspi-Camera</w:t>
            </w:r>
            <w:r w:rsidR="001A2989">
              <w:rPr>
                <w:noProof/>
                <w:webHidden/>
              </w:rPr>
              <w:tab/>
            </w:r>
            <w:r w:rsidR="001A2989">
              <w:rPr>
                <w:noProof/>
                <w:webHidden/>
              </w:rPr>
              <w:fldChar w:fldCharType="begin"/>
            </w:r>
            <w:r w:rsidR="001A2989">
              <w:rPr>
                <w:noProof/>
                <w:webHidden/>
              </w:rPr>
              <w:instrText xml:space="preserve"> PAGEREF _Toc526621476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3"/>
            <w:tabs>
              <w:tab w:val="right" w:leader="dot" w:pos="9056"/>
            </w:tabs>
            <w:rPr>
              <w:noProof/>
              <w:sz w:val="24"/>
              <w:szCs w:val="24"/>
              <w:lang w:eastAsia="de-DE"/>
            </w:rPr>
          </w:pPr>
          <w:hyperlink w:anchor="_Toc526621477" w:history="1">
            <w:r w:rsidR="001A2989" w:rsidRPr="006762EB">
              <w:rPr>
                <w:rStyle w:val="Hyperlink"/>
                <w:noProof/>
              </w:rPr>
              <w:t>Aufnahme von Hologrammen</w:t>
            </w:r>
            <w:r w:rsidR="001A2989">
              <w:rPr>
                <w:noProof/>
                <w:webHidden/>
              </w:rPr>
              <w:tab/>
            </w:r>
            <w:r w:rsidR="001A2989">
              <w:rPr>
                <w:noProof/>
                <w:webHidden/>
              </w:rPr>
              <w:fldChar w:fldCharType="begin"/>
            </w:r>
            <w:r w:rsidR="001A2989">
              <w:rPr>
                <w:noProof/>
                <w:webHidden/>
              </w:rPr>
              <w:instrText xml:space="preserve"> PAGEREF _Toc526621477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8" w:history="1">
            <w:r w:rsidR="001A2989" w:rsidRPr="006762EB">
              <w:rPr>
                <w:rStyle w:val="Hyperlink"/>
                <w:noProof/>
                <w:lang w:eastAsia="de-DE"/>
              </w:rPr>
              <w:t>Für die Aufnahme von Hologrammen muss die LED eingeschaltet sein. Dann kann das Terminal von Raspbian geöffnet werden. Um ein Bild zu erstellen soll nun folgendes eingegeben werden:</w:t>
            </w:r>
            <w:r w:rsidR="001A2989">
              <w:rPr>
                <w:noProof/>
                <w:webHidden/>
              </w:rPr>
              <w:tab/>
            </w:r>
            <w:r w:rsidR="001A2989">
              <w:rPr>
                <w:noProof/>
                <w:webHidden/>
              </w:rPr>
              <w:fldChar w:fldCharType="begin"/>
            </w:r>
            <w:r w:rsidR="001A2989">
              <w:rPr>
                <w:noProof/>
                <w:webHidden/>
              </w:rPr>
              <w:instrText xml:space="preserve"> PAGEREF _Toc526621478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79" w:history="1">
            <w:r w:rsidR="001A2989" w:rsidRPr="006762EB">
              <w:rPr>
                <w:rStyle w:val="Hyperlink"/>
                <w:noProof/>
                <w:lang w:eastAsia="de-DE"/>
              </w:rPr>
              <w:t>raspistill -f test.jpg -t 10000</w:t>
            </w:r>
            <w:r w:rsidR="001A2989">
              <w:rPr>
                <w:noProof/>
                <w:webHidden/>
              </w:rPr>
              <w:tab/>
            </w:r>
            <w:r w:rsidR="001A2989">
              <w:rPr>
                <w:noProof/>
                <w:webHidden/>
              </w:rPr>
              <w:fldChar w:fldCharType="begin"/>
            </w:r>
            <w:r w:rsidR="001A2989">
              <w:rPr>
                <w:noProof/>
                <w:webHidden/>
              </w:rPr>
              <w:instrText xml:space="preserve"> PAGEREF _Toc526621479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left" w:pos="630"/>
              <w:tab w:val="right" w:leader="dot" w:pos="9056"/>
            </w:tabs>
            <w:rPr>
              <w:i w:val="0"/>
              <w:iCs w:val="0"/>
              <w:noProof/>
              <w:sz w:val="24"/>
              <w:szCs w:val="24"/>
              <w:lang w:eastAsia="de-DE"/>
            </w:rPr>
          </w:pPr>
          <w:hyperlink w:anchor="_Toc526621480"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raspistill ist das Programm, was die Kamera öffnet</w:t>
            </w:r>
            <w:r w:rsidR="001A2989">
              <w:rPr>
                <w:noProof/>
                <w:webHidden/>
              </w:rPr>
              <w:tab/>
            </w:r>
            <w:r w:rsidR="001A2989">
              <w:rPr>
                <w:noProof/>
                <w:webHidden/>
              </w:rPr>
              <w:fldChar w:fldCharType="begin"/>
            </w:r>
            <w:r w:rsidR="001A2989">
              <w:rPr>
                <w:noProof/>
                <w:webHidden/>
              </w:rPr>
              <w:instrText xml:space="preserve"> PAGEREF _Toc526621480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left" w:pos="630"/>
              <w:tab w:val="right" w:leader="dot" w:pos="9056"/>
            </w:tabs>
            <w:rPr>
              <w:i w:val="0"/>
              <w:iCs w:val="0"/>
              <w:noProof/>
              <w:sz w:val="24"/>
              <w:szCs w:val="24"/>
              <w:lang w:eastAsia="de-DE"/>
            </w:rPr>
          </w:pPr>
          <w:hyperlink w:anchor="_Toc526621481"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-f ist eine sog. Flag, die das gesehene Bild auf dem Bildschirm anzeigt</w:t>
            </w:r>
            <w:r w:rsidR="001A2989">
              <w:rPr>
                <w:noProof/>
                <w:webHidden/>
              </w:rPr>
              <w:tab/>
            </w:r>
            <w:r w:rsidR="001A2989">
              <w:rPr>
                <w:noProof/>
                <w:webHidden/>
              </w:rPr>
              <w:fldChar w:fldCharType="begin"/>
            </w:r>
            <w:r w:rsidR="001A2989">
              <w:rPr>
                <w:noProof/>
                <w:webHidden/>
              </w:rPr>
              <w:instrText xml:space="preserve"> PAGEREF _Toc526621481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left" w:pos="630"/>
              <w:tab w:val="right" w:leader="dot" w:pos="9056"/>
            </w:tabs>
            <w:rPr>
              <w:i w:val="0"/>
              <w:iCs w:val="0"/>
              <w:noProof/>
              <w:sz w:val="24"/>
              <w:szCs w:val="24"/>
              <w:lang w:eastAsia="de-DE"/>
            </w:rPr>
          </w:pPr>
          <w:hyperlink w:anchor="_Toc526621482"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test.jpg ist der Dateiname für die gespeicherte Information im Ordner /home/pi</w:t>
            </w:r>
            <w:r w:rsidR="001A2989">
              <w:rPr>
                <w:noProof/>
                <w:webHidden/>
              </w:rPr>
              <w:tab/>
            </w:r>
            <w:r w:rsidR="001A2989">
              <w:rPr>
                <w:noProof/>
                <w:webHidden/>
              </w:rPr>
              <w:fldChar w:fldCharType="begin"/>
            </w:r>
            <w:r w:rsidR="001A2989">
              <w:rPr>
                <w:noProof/>
                <w:webHidden/>
              </w:rPr>
              <w:instrText xml:space="preserve"> PAGEREF _Toc526621482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left" w:pos="630"/>
              <w:tab w:val="right" w:leader="dot" w:pos="9056"/>
            </w:tabs>
            <w:rPr>
              <w:i w:val="0"/>
              <w:iCs w:val="0"/>
              <w:noProof/>
              <w:sz w:val="24"/>
              <w:szCs w:val="24"/>
              <w:lang w:eastAsia="de-DE"/>
            </w:rPr>
          </w:pPr>
          <w:hyperlink w:anchor="_Toc526621483"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 10000 ist eine weitere Flag welche die Zeit der Anezige (10s, bzw. 10000 ms) wiedergibt</w:t>
            </w:r>
            <w:r w:rsidR="001A2989">
              <w:rPr>
                <w:noProof/>
                <w:webHidden/>
              </w:rPr>
              <w:tab/>
            </w:r>
            <w:r w:rsidR="001A2989">
              <w:rPr>
                <w:noProof/>
                <w:webHidden/>
              </w:rPr>
              <w:fldChar w:fldCharType="begin"/>
            </w:r>
            <w:r w:rsidR="001A2989">
              <w:rPr>
                <w:noProof/>
                <w:webHidden/>
              </w:rPr>
              <w:instrText xml:space="preserve"> PAGEREF _Toc526621483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84" w:history="1">
            <w:r w:rsidR="001A2989" w:rsidRPr="006762EB">
              <w:rPr>
                <w:rStyle w:val="Hyperlink"/>
                <w:noProof/>
                <w:lang w:eastAsia="de-DE"/>
              </w:rPr>
              <w:t>Es können nun mehrere Bilder aufgenommen werden mit unterschiedlichen Dateinamen. Diese dann auf einem USB-Stick speichern und diese mit dem FIJI-Plugin rekosntruieren.</w:t>
            </w:r>
            <w:r w:rsidR="001A2989">
              <w:rPr>
                <w:noProof/>
                <w:webHidden/>
              </w:rPr>
              <w:tab/>
            </w:r>
            <w:r w:rsidR="001A2989">
              <w:rPr>
                <w:noProof/>
                <w:webHidden/>
              </w:rPr>
              <w:fldChar w:fldCharType="begin"/>
            </w:r>
            <w:r w:rsidR="001A2989">
              <w:rPr>
                <w:noProof/>
                <w:webHidden/>
              </w:rPr>
              <w:instrText xml:space="preserve"> PAGEREF _Toc526621484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85" w:history="1">
            <w:r w:rsidR="001A2989" w:rsidRPr="006762EB">
              <w:rPr>
                <w:rStyle w:val="Hyperlink"/>
                <w:noProof/>
              </w:rPr>
              <w:t>Aufnahme mit M5Stack Camera</w:t>
            </w:r>
            <w:r w:rsidR="001A2989">
              <w:rPr>
                <w:noProof/>
                <w:webHidden/>
              </w:rPr>
              <w:tab/>
            </w:r>
            <w:r w:rsidR="001A2989">
              <w:rPr>
                <w:noProof/>
                <w:webHidden/>
              </w:rPr>
              <w:fldChar w:fldCharType="begin"/>
            </w:r>
            <w:r w:rsidR="001A2989">
              <w:rPr>
                <w:noProof/>
                <w:webHidden/>
              </w:rPr>
              <w:instrText xml:space="preserve"> PAGEREF _Toc526621485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70304E">
          <w:pPr>
            <w:pStyle w:val="Verzeichnis1"/>
            <w:tabs>
              <w:tab w:val="right" w:leader="dot" w:pos="9056"/>
            </w:tabs>
            <w:rPr>
              <w:b w:val="0"/>
              <w:bCs w:val="0"/>
              <w:noProof/>
              <w:sz w:val="24"/>
              <w:szCs w:val="24"/>
              <w:lang w:eastAsia="de-DE"/>
            </w:rPr>
          </w:pPr>
          <w:hyperlink w:anchor="_Toc526621486" w:history="1">
            <w:r w:rsidR="001A2989" w:rsidRPr="006762EB">
              <w:rPr>
                <w:rStyle w:val="Hyperlink"/>
                <w:noProof/>
              </w:rPr>
              <w:t>Probenpräparation</w:t>
            </w:r>
            <w:r w:rsidR="001A2989" w:rsidRPr="006762EB">
              <w:rPr>
                <w:rStyle w:val="Hyperlink"/>
                <w:outline/>
                <w:noProof/>
              </w:rPr>
              <w:t>n</w:t>
            </w:r>
            <w:r w:rsidR="001A2989">
              <w:rPr>
                <w:noProof/>
                <w:webHidden/>
              </w:rPr>
              <w:tab/>
            </w:r>
            <w:r w:rsidR="001A2989">
              <w:rPr>
                <w:noProof/>
                <w:webHidden/>
              </w:rPr>
              <w:fldChar w:fldCharType="begin"/>
            </w:r>
            <w:r w:rsidR="001A2989">
              <w:rPr>
                <w:noProof/>
                <w:webHidden/>
              </w:rPr>
              <w:instrText xml:space="preserve"> PAGEREF _Toc526621486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0304E">
          <w:pPr>
            <w:pStyle w:val="Verzeichnis1"/>
            <w:tabs>
              <w:tab w:val="right" w:leader="dot" w:pos="9056"/>
            </w:tabs>
            <w:rPr>
              <w:b w:val="0"/>
              <w:bCs w:val="0"/>
              <w:noProof/>
              <w:sz w:val="24"/>
              <w:szCs w:val="24"/>
              <w:lang w:eastAsia="de-DE"/>
            </w:rPr>
          </w:pPr>
          <w:hyperlink w:anchor="_Toc526621487" w:history="1">
            <w:r w:rsidR="001A2989" w:rsidRPr="006762EB">
              <w:rPr>
                <w:rStyle w:val="Hyperlink"/>
                <w:noProof/>
              </w:rPr>
              <w:t>Beispiele aus der Rekonstrutkion</w:t>
            </w:r>
            <w:r w:rsidR="001A2989">
              <w:rPr>
                <w:noProof/>
                <w:webHidden/>
              </w:rPr>
              <w:tab/>
            </w:r>
            <w:r w:rsidR="001A2989">
              <w:rPr>
                <w:noProof/>
                <w:webHidden/>
              </w:rPr>
              <w:fldChar w:fldCharType="begin"/>
            </w:r>
            <w:r w:rsidR="001A2989">
              <w:rPr>
                <w:noProof/>
                <w:webHidden/>
              </w:rPr>
              <w:instrText xml:space="preserve"> PAGEREF _Toc526621487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88" w:history="1">
            <w:r w:rsidR="001A2989" w:rsidRPr="006762EB">
              <w:rPr>
                <w:rStyle w:val="Hyperlink"/>
                <w:noProof/>
              </w:rPr>
              <w:t>Nützliche Links und Quellen</w:t>
            </w:r>
            <w:r w:rsidR="001A2989">
              <w:rPr>
                <w:noProof/>
                <w:webHidden/>
              </w:rPr>
              <w:tab/>
            </w:r>
            <w:r w:rsidR="001A2989">
              <w:rPr>
                <w:noProof/>
                <w:webHidden/>
              </w:rPr>
              <w:fldChar w:fldCharType="begin"/>
            </w:r>
            <w:r w:rsidR="001A2989">
              <w:rPr>
                <w:noProof/>
                <w:webHidden/>
              </w:rPr>
              <w:instrText xml:space="preserve"> PAGEREF _Toc526621488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0304E">
          <w:pPr>
            <w:pStyle w:val="Verzeichnis2"/>
            <w:tabs>
              <w:tab w:val="right" w:leader="dot" w:pos="9056"/>
            </w:tabs>
            <w:rPr>
              <w:i w:val="0"/>
              <w:iCs w:val="0"/>
              <w:noProof/>
              <w:sz w:val="24"/>
              <w:szCs w:val="24"/>
              <w:lang w:eastAsia="de-DE"/>
            </w:rPr>
          </w:pPr>
          <w:hyperlink w:anchor="_Toc526621489" w:history="1">
            <w:r w:rsidR="001A2989" w:rsidRPr="006762EB">
              <w:rPr>
                <w:rStyle w:val="Hyperlink"/>
                <w:noProof/>
              </w:rPr>
              <w:t>Hilfreiche Links</w:t>
            </w:r>
            <w:r w:rsidR="001A2989">
              <w:rPr>
                <w:noProof/>
                <w:webHidden/>
              </w:rPr>
              <w:tab/>
            </w:r>
            <w:r w:rsidR="001A2989">
              <w:rPr>
                <w:noProof/>
                <w:webHidden/>
              </w:rPr>
              <w:fldChar w:fldCharType="begin"/>
            </w:r>
            <w:r w:rsidR="001A2989">
              <w:rPr>
                <w:noProof/>
                <w:webHidden/>
              </w:rPr>
              <w:instrText xml:space="preserve"> PAGEREF _Toc526621489 \h </w:instrText>
            </w:r>
            <w:r w:rsidR="001A2989">
              <w:rPr>
                <w:noProof/>
                <w:webHidden/>
              </w:rPr>
            </w:r>
            <w:r w:rsidR="001A2989">
              <w:rPr>
                <w:noProof/>
                <w:webHidden/>
              </w:rPr>
              <w:fldChar w:fldCharType="separate"/>
            </w:r>
            <w:r w:rsidR="001A2989">
              <w:rPr>
                <w:noProof/>
                <w:webHidden/>
              </w:rPr>
              <w:t>25</w:t>
            </w:r>
            <w:r w:rsidR="001A2989">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1" w:name="_Toc526621452"/>
      <w:r>
        <w:rPr>
          <w:rFonts w:eastAsia="Times New Roman"/>
          <w:lang w:eastAsia="de-DE"/>
        </w:rPr>
        <w:lastRenderedPageBreak/>
        <w:t>Motivation</w:t>
      </w:r>
      <w:bookmarkEnd w:id="1"/>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70304E" w:rsidRPr="00AD78CB" w:rsidRDefault="0070304E"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70304E" w:rsidRPr="00AD78CB" w:rsidRDefault="0070304E"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2" w:name="_Toc526621453"/>
      <w:r>
        <w:rPr>
          <w:lang w:eastAsia="de-DE"/>
        </w:rPr>
        <w:t xml:space="preserve">VORTEILE </w:t>
      </w:r>
      <w:proofErr w:type="spellStart"/>
      <w:r>
        <w:rPr>
          <w:lang w:eastAsia="de-DE"/>
        </w:rPr>
        <w:t>ggü</w:t>
      </w:r>
      <w:proofErr w:type="spellEnd"/>
      <w:r>
        <w:rPr>
          <w:lang w:eastAsia="de-DE"/>
        </w:rPr>
        <w:t>. Klassischer Mikroskopie</w:t>
      </w:r>
      <w:bookmarkEnd w:id="2"/>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w:t>
      </w:r>
      <w:proofErr w:type="spellStart"/>
      <w:r w:rsidRPr="00E128D8">
        <w:rPr>
          <w:lang w:eastAsia="de-DE"/>
        </w:rPr>
        <w:t>aberriert</w:t>
      </w:r>
      <w:proofErr w:type="spellEnd"/>
      <w:r w:rsidRPr="00E128D8">
        <w:rPr>
          <w:lang w:eastAsia="de-DE"/>
        </w:rPr>
        <w:t xml:space="preserve"> </w:t>
      </w:r>
    </w:p>
    <w:p w:rsidR="00E128D8" w:rsidRPr="00E128D8" w:rsidRDefault="00E128D8" w:rsidP="00E128D8">
      <w:pPr>
        <w:pStyle w:val="KeinLeerraum"/>
        <w:numPr>
          <w:ilvl w:val="0"/>
          <w:numId w:val="17"/>
        </w:numPr>
        <w:rPr>
          <w:lang w:eastAsia="de-DE"/>
        </w:rPr>
      </w:pPr>
      <w:r w:rsidRPr="00E128D8">
        <w:rPr>
          <w:lang w:eastAsia="de-DE"/>
        </w:rPr>
        <w:t xml:space="preserve">Günstig (Webcam &lt; 100€; bzw. </w:t>
      </w:r>
      <w:proofErr w:type="spellStart"/>
      <w:r w:rsidRPr="00E128D8">
        <w:rPr>
          <w:lang w:eastAsia="de-DE"/>
        </w:rPr>
        <w:t>Smartphone+DLP</w:t>
      </w:r>
      <w:proofErr w:type="spellEnd"/>
      <w:r w:rsidRPr="00E128D8">
        <w:rPr>
          <w:lang w:eastAsia="de-DE"/>
        </w:rPr>
        <w:t xml:space="preserve"> &lt;200€)</w:t>
      </w:r>
    </w:p>
    <w:p w:rsidR="00E128D8" w:rsidRPr="00E128D8" w:rsidRDefault="00E128D8" w:rsidP="00E128D8">
      <w:pPr>
        <w:pStyle w:val="KeinLeerraum"/>
        <w:numPr>
          <w:ilvl w:val="0"/>
          <w:numId w:val="17"/>
        </w:numPr>
        <w:rPr>
          <w:lang w:eastAsia="de-DE"/>
        </w:rPr>
      </w:pPr>
      <w:proofErr w:type="gramStart"/>
      <w:r w:rsidRPr="00E128D8">
        <w:rPr>
          <w:lang w:eastAsia="de-DE"/>
        </w:rPr>
        <w:t>Hoch auflösend</w:t>
      </w:r>
      <w:proofErr w:type="gramEnd"/>
      <w:r w:rsidRPr="00E128D8">
        <w:rPr>
          <w:lang w:eastAsia="de-DE"/>
        </w:rPr>
        <w:t xml:space="preserve"> (Pixel abhängig, “</w:t>
      </w:r>
      <w:proofErr w:type="spellStart"/>
      <w:r w:rsidRPr="00E128D8">
        <w:rPr>
          <w:lang w:eastAsia="de-DE"/>
        </w:rPr>
        <w:t>Subpixel</w:t>
      </w:r>
      <w:proofErr w:type="spellEnd"/>
      <w:r w:rsidRPr="00E128D8">
        <w:rPr>
          <w:lang w:eastAsia="de-DE"/>
        </w:rPr>
        <w:t xml:space="preserve">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 xml:space="preserve">Durch verschiedene Beleuchtungsmuster </w:t>
      </w:r>
      <w:proofErr w:type="spellStart"/>
      <w:r w:rsidRPr="00E128D8">
        <w:rPr>
          <w:lang w:eastAsia="de-DE"/>
        </w:rPr>
        <w:t>evlt</w:t>
      </w:r>
      <w:proofErr w:type="spellEnd"/>
      <w:r w:rsidRPr="00E128D8">
        <w:rPr>
          <w:lang w:eastAsia="de-DE"/>
        </w:rPr>
        <w:t>. unterschiedliche Aufnahmemodi möglich:</w:t>
      </w:r>
    </w:p>
    <w:p w:rsidR="00E128D8" w:rsidRPr="00E128D8" w:rsidRDefault="00E128D8" w:rsidP="00E128D8">
      <w:pPr>
        <w:pStyle w:val="KeinLeerraum"/>
        <w:numPr>
          <w:ilvl w:val="0"/>
          <w:numId w:val="17"/>
        </w:numPr>
        <w:rPr>
          <w:lang w:eastAsia="de-DE"/>
        </w:rPr>
      </w:pPr>
      <w:r w:rsidRPr="00E128D8">
        <w:rPr>
          <w:lang w:eastAsia="de-DE"/>
        </w:rPr>
        <w:t xml:space="preserve">Digitaler Phasenkontrast, DIC, etc. (Z-Propagation, Focus Through </w:t>
      </w:r>
      <w:proofErr w:type="spellStart"/>
      <w:r w:rsidRPr="00E128D8">
        <w:rPr>
          <w:lang w:eastAsia="de-DE"/>
        </w:rPr>
        <w:t>Method</w:t>
      </w:r>
      <w:proofErr w:type="spellEnd"/>
      <w:r w:rsidRPr="00E128D8">
        <w:rPr>
          <w:lang w:eastAsia="de-DE"/>
        </w:rPr>
        <w:t>)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bookmarkStart w:id="3" w:name="_Toc526621454"/>
      <w:r>
        <w:rPr>
          <w:rStyle w:val="berschrift2Zchn"/>
          <w:lang w:eastAsia="de-DE"/>
        </w:rPr>
        <w:lastRenderedPageBreak/>
        <w:t>Ziele</w:t>
      </w:r>
      <w:bookmarkEnd w:id="3"/>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 xml:space="preserve">Ein </w:t>
      </w:r>
      <w:proofErr w:type="gramStart"/>
      <w:r>
        <w:t>Konzept entwickeln</w:t>
      </w:r>
      <w:proofErr w:type="gramEnd"/>
      <w:r>
        <w:t xml:space="preserve"> welches den Prototypen für ein linsenloses Mikroskop darstellt</w:t>
      </w:r>
    </w:p>
    <w:p w:rsidR="00AA6C29" w:rsidRDefault="00AA6C29" w:rsidP="00AA6C29">
      <w:pPr>
        <w:pStyle w:val="Listenabsatz"/>
        <w:numPr>
          <w:ilvl w:val="0"/>
          <w:numId w:val="6"/>
        </w:numPr>
        <w:shd w:val="clear" w:color="auto" w:fill="FFFFFF"/>
        <w:textAlignment w:val="baseline"/>
      </w:pPr>
      <w:r>
        <w:t xml:space="preserve">Ein CAD-Teil zu </w:t>
      </w:r>
      <w:proofErr w:type="gramStart"/>
      <w:r>
        <w:t>konstruieren..</w:t>
      </w:r>
      <w:proofErr w:type="gramEnd"/>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 xml:space="preserve">Ein einfaches Programm zu schreiben was ein Kamerabild mit dem </w:t>
      </w:r>
      <w:proofErr w:type="spellStart"/>
      <w:r>
        <w:t>Raspberry</w:t>
      </w:r>
      <w:proofErr w:type="spellEnd"/>
      <w:r>
        <w:t xml:space="preserve"> Pi aufnimmt</w:t>
      </w:r>
    </w:p>
    <w:p w:rsidR="00AA6C29" w:rsidRDefault="00AA6C29" w:rsidP="00AA6C29">
      <w:pPr>
        <w:pStyle w:val="Listenabsatz"/>
        <w:numPr>
          <w:ilvl w:val="0"/>
          <w:numId w:val="6"/>
        </w:numPr>
        <w:shd w:val="clear" w:color="auto" w:fill="FFFFFF"/>
        <w:textAlignment w:val="baseline"/>
      </w:pPr>
      <w:r>
        <w:t xml:space="preserve">Ein einfaches Programm zu schreiben was das Kamerabild auf dem </w:t>
      </w:r>
      <w:proofErr w:type="spellStart"/>
      <w:r>
        <w:t>Raspberry</w:t>
      </w:r>
      <w:proofErr w:type="spellEnd"/>
      <w:r>
        <w:t xml:space="preserve">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4" w:name="_Toc526621455"/>
      <w:r w:rsidRPr="006A0DF3">
        <w:rPr>
          <w:rFonts w:eastAsia="Times New Roman"/>
          <w:lang w:eastAsia="de-DE"/>
        </w:rPr>
        <w:t>Aufbau des Mikroskops (Praktischer</w:t>
      </w:r>
      <w:r w:rsidR="00B244DB" w:rsidRPr="006A0DF3">
        <w:rPr>
          <w:rFonts w:eastAsia="Times New Roman"/>
          <w:lang w:eastAsia="de-DE"/>
        </w:rPr>
        <w:t xml:space="preserve"> Teil</w:t>
      </w:r>
      <w:r w:rsidRPr="006A0DF3">
        <w:rPr>
          <w:rFonts w:eastAsia="Times New Roman"/>
          <w:lang w:eastAsia="de-DE"/>
        </w:rPr>
        <w:t>)</w:t>
      </w:r>
      <w:bookmarkEnd w:id="4"/>
    </w:p>
    <w:p w:rsidR="006A0DF3" w:rsidRDefault="006A0DF3" w:rsidP="006A0DF3">
      <w:pPr>
        <w:rPr>
          <w:rFonts w:eastAsia="Times New Roman"/>
          <w:lang w:eastAsia="de-DE"/>
        </w:rPr>
      </w:pPr>
      <w:r>
        <w:rPr>
          <w:rFonts w:eastAsia="Times New Roman"/>
          <w:lang w:eastAsia="de-DE"/>
        </w:rPr>
        <w:t xml:space="preserve">Im Folgenden soll kurz erläutert werden wofür die einzelnen Komponenten verwendet werden und in welchem Zusammenhang sie </w:t>
      </w:r>
      <w:proofErr w:type="gramStart"/>
      <w:r>
        <w:rPr>
          <w:rFonts w:eastAsia="Times New Roman"/>
          <w:lang w:eastAsia="de-DE"/>
        </w:rPr>
        <w:t>zueinander stehen</w:t>
      </w:r>
      <w:proofErr w:type="gramEnd"/>
      <w:r>
        <w:rPr>
          <w:rFonts w:eastAsia="Times New Roman"/>
          <w:lang w:eastAsia="de-DE"/>
        </w:rPr>
        <w:t xml:space="preserve">.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bookmarkStart w:id="5" w:name="_Toc526621456"/>
      <w:r>
        <w:rPr>
          <w:rFonts w:eastAsia="Times New Roman"/>
          <w:lang w:val="en-US" w:eastAsia="de-DE"/>
        </w:rPr>
        <w:t xml:space="preserve">FERTIGER </w:t>
      </w:r>
      <w:r w:rsidR="00AA6C29">
        <w:rPr>
          <w:rFonts w:eastAsia="Times New Roman"/>
          <w:lang w:val="en-US" w:eastAsia="de-DE"/>
        </w:rPr>
        <w:t>AUFBAU</w:t>
      </w:r>
      <w:bookmarkEnd w:id="5"/>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proofErr w:type="spellStart"/>
      <w:r>
        <w:t>Figure</w:t>
      </w:r>
      <w:proofErr w:type="spellEnd"/>
      <w:r>
        <w:t xml:space="preserve"> </w:t>
      </w:r>
      <w:r w:rsidR="00A162B1">
        <w:rPr>
          <w:noProof/>
        </w:rPr>
        <w:fldChar w:fldCharType="begin"/>
      </w:r>
      <w:r w:rsidR="00A162B1">
        <w:rPr>
          <w:noProof/>
        </w:rPr>
        <w:instrText xml:space="preserve"> SEQ Figure \* ARABIC </w:instrText>
      </w:r>
      <w:r w:rsidR="00A162B1">
        <w:rPr>
          <w:noProof/>
        </w:rPr>
        <w:fldChar w:fldCharType="separate"/>
      </w:r>
      <w:r w:rsidR="005B5AFE">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w:t>
      </w:r>
      <w:proofErr w:type="gramStart"/>
      <w:r w:rsidR="006A0DF3">
        <w:t>Kugelwellen</w:t>
      </w:r>
      <w:proofErr w:type="gramEnd"/>
      <w:r w:rsidR="006A0DF3">
        <w:t xml:space="preserve"> die vom </w:t>
      </w:r>
      <w:proofErr w:type="spellStart"/>
      <w:r w:rsidR="006A0DF3">
        <w:t>Pinhole</w:t>
      </w:r>
      <w:proofErr w:type="spellEnd"/>
      <w:r w:rsidR="006A0DF3">
        <w:t xml:space="preserve"> ausgehen. </w:t>
      </w:r>
    </w:p>
    <w:p w:rsidR="00AA6C29" w:rsidRDefault="00AA6C29" w:rsidP="00AA6C29">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7F6350" w:rsidRDefault="001A2A3C" w:rsidP="001A2A3C">
      <w:pPr>
        <w:pStyle w:val="berschrift2"/>
        <w:rPr>
          <w:lang w:eastAsia="de-DE"/>
        </w:rPr>
      </w:pPr>
      <w:bookmarkStart w:id="6" w:name="_Toc526621457"/>
      <w:r>
        <w:rPr>
          <w:lang w:eastAsia="de-DE"/>
        </w:rPr>
        <w:lastRenderedPageBreak/>
        <w:t>Stückliste</w:t>
      </w:r>
      <w:bookmarkEnd w:id="6"/>
      <w:r>
        <w:rPr>
          <w:lang w:eastAsia="de-DE"/>
        </w:rPr>
        <w:t xml:space="preserve"> </w:t>
      </w:r>
    </w:p>
    <w:tbl>
      <w:tblPr>
        <w:tblStyle w:val="Gitternetztabelle2"/>
        <w:tblpPr w:leftFromText="141" w:rightFromText="141" w:vertAnchor="text" w:horzAnchor="margin" w:tblpY="882"/>
        <w:tblW w:w="9733" w:type="dxa"/>
        <w:tblLayout w:type="fixed"/>
        <w:tblLook w:val="04A0" w:firstRow="1" w:lastRow="0" w:firstColumn="1" w:lastColumn="0" w:noHBand="0" w:noVBand="1"/>
      </w:tblPr>
      <w:tblGrid>
        <w:gridCol w:w="803"/>
        <w:gridCol w:w="4820"/>
        <w:gridCol w:w="3401"/>
        <w:gridCol w:w="709"/>
      </w:tblGrid>
      <w:tr w:rsidR="001A2A3C" w:rsidRPr="001A2A3C" w:rsidTr="00BC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Anzahl</w:t>
            </w:r>
          </w:p>
        </w:tc>
        <w:tc>
          <w:tcPr>
            <w:tcW w:w="4820" w:type="dxa"/>
          </w:tcPr>
          <w:p w:rsidR="001A2A3C" w:rsidRPr="001A2A3C" w:rsidRDefault="001A2A3C" w:rsidP="00656480">
            <w:pPr>
              <w:keepNext/>
              <w:ind w:left="360"/>
              <w:cnfStyle w:val="100000000000" w:firstRow="1" w:lastRow="0" w:firstColumn="0" w:lastColumn="0" w:oddVBand="0" w:evenVBand="0" w:oddHBand="0" w:evenHBand="0" w:firstRowFirstColumn="0" w:firstRowLastColumn="0" w:lastRowFirstColumn="0" w:lastRowLastColumn="0"/>
              <w:rPr>
                <w:sz w:val="20"/>
                <w:lang w:eastAsia="de-DE"/>
              </w:rPr>
            </w:pPr>
            <w:r w:rsidRPr="001A2A3C">
              <w:rPr>
                <w:sz w:val="20"/>
                <w:lang w:eastAsia="de-DE"/>
              </w:rPr>
              <w:t>Bezeichnung</w:t>
            </w:r>
          </w:p>
        </w:tc>
        <w:tc>
          <w:tcPr>
            <w:tcW w:w="3401"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Bild</w:t>
            </w:r>
          </w:p>
        </w:tc>
        <w:tc>
          <w:tcPr>
            <w:tcW w:w="709"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 xml:space="preserve">Preis </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bookmarkStart w:id="7" w:name="OLE_LINK1"/>
            <w:bookmarkStart w:id="8" w:name="OLE_LINK2"/>
            <w:r w:rsidRPr="001A2A3C">
              <w:rPr>
                <w:sz w:val="20"/>
                <w:lang w:eastAsia="de-DE"/>
              </w:rPr>
              <w:t>Grundplatte</w:t>
            </w:r>
            <w:bookmarkEnd w:id="7"/>
            <w:bookmarkEnd w:id="8"/>
            <w:r w:rsidRPr="001A2A3C">
              <w:rPr>
                <w:sz w:val="20"/>
                <w:lang w:eastAsia="de-DE"/>
              </w:rPr>
              <w:t xml:space="preserve"> (1x4)</w:t>
            </w:r>
          </w:p>
          <w:p w:rsidR="001A2A3C" w:rsidRPr="001A2A3C" w:rsidRDefault="0070304E" w:rsidP="00656480">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13" w:history="1">
              <w:r w:rsidR="001A2A3C" w:rsidRPr="001A2A3C">
                <w:rPr>
                  <w:rStyle w:val="Hyperlink"/>
                  <w:sz w:val="20"/>
                  <w:lang w:eastAsia="de-DE"/>
                </w:rPr>
                <w:t>https://github.com/bionanoimaging/UC2-GIT/blob/master/CAD/INLINE_HOLOGRAM/STL/INLINE_HOLOGRAM_00_Base_4x1_v0.stl</w:t>
              </w:r>
            </w:hyperlink>
            <w:r w:rsidR="001A2A3C" w:rsidRPr="001A2A3C">
              <w:rPr>
                <w:sz w:val="20"/>
                <w:lang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1649660F" wp14:editId="18DD1D53">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bookmarkStart w:id="9" w:name="OLE_LINK5"/>
            <w:bookmarkStart w:id="10" w:name="OLE_LINK6"/>
            <w:r w:rsidRPr="001A2A3C">
              <w:rPr>
                <w:noProof/>
                <w:sz w:val="20"/>
                <w:lang w:val="en-US" w:eastAsia="de-DE"/>
              </w:rPr>
              <w:t>1€</w:t>
            </w:r>
            <w:bookmarkEnd w:id="9"/>
            <w:bookmarkEnd w:id="10"/>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Cube (2x), 2 Teile</w:t>
            </w:r>
          </w:p>
          <w:p w:rsidR="001A2A3C" w:rsidRPr="001A2A3C"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5" w:history="1">
              <w:r w:rsidR="001A2A3C" w:rsidRPr="001A2A3C">
                <w:rPr>
                  <w:rStyle w:val="Hyperlink"/>
                  <w:sz w:val="20"/>
                  <w:lang w:eastAsia="de-DE"/>
                </w:rPr>
                <w:t>https://github.com/bionanoimaging/UC2-GIT/blob/master/CAD/INLINE_HOLOGRAM/STL/INLINE_HOLOGRAM_10_Cube_v0.stl</w:t>
              </w:r>
            </w:hyperlink>
            <w:r w:rsidR="001A2A3C" w:rsidRPr="001A2A3C">
              <w:rPr>
                <w:sz w:val="20"/>
                <w:lang w:eastAsia="de-DE"/>
              </w:rPr>
              <w:t xml:space="preserve"> </w:t>
            </w:r>
          </w:p>
          <w:p w:rsidR="001A2A3C" w:rsidRPr="001A2A3C"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6" w:history="1">
              <w:r w:rsidR="001A2A3C" w:rsidRPr="001A2A3C">
                <w:rPr>
                  <w:rStyle w:val="Hyperlink"/>
                  <w:sz w:val="20"/>
                  <w:lang w:eastAsia="de-DE"/>
                </w:rPr>
                <w:t>https://github.com/bionanoimaging/UC2-GIT/blob/master/CAD/INLINE_HOLOGRAM/STL/INLINE_HOLOGRAM_10_Lid_el_v0.stl</w:t>
              </w:r>
            </w:hyperlink>
          </w:p>
          <w:p w:rsidR="001A2A3C" w:rsidRPr="001A2A3C" w:rsidRDefault="001A2A3C"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75BAC4C1" wp14:editId="191B0485">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LED (Royal blue, i.e. 1W-3W, Star PCB attached)</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18" w:history="1">
              <w:r w:rsidR="001A2A3C" w:rsidRPr="001A2A3C">
                <w:rPr>
                  <w:rStyle w:val="Hyperlink"/>
                  <w:sz w:val="20"/>
                  <w:lang w:val="en-US" w:eastAsia="de-DE"/>
                </w:rPr>
                <w:t>https://www.amazon.com/Led-World-Extreme-Royal-445-450nm/dp/B00MNB4LJU</w:t>
              </w:r>
            </w:hyperlink>
            <w:r w:rsidR="001A2A3C" w:rsidRPr="001A2A3C">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3C892514" wp14:editId="74604408">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r w:rsidRPr="001A2A3C">
              <w:rPr>
                <w:noProof/>
                <w:sz w:val="20"/>
                <w:lang w:val="en-US" w:eastAsia="de-DE"/>
              </w:rPr>
              <w:t>2€</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val="en-US" w:eastAsia="de-DE"/>
              </w:rPr>
            </w:pPr>
            <w:r w:rsidRPr="001A2A3C">
              <w:rPr>
                <w:sz w:val="20"/>
                <w:lang w:val="en-US" w:eastAsia="de-DE"/>
              </w:rPr>
              <w:t>1</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RPi</w:t>
            </w:r>
            <w:proofErr w:type="spellEnd"/>
            <w:r w:rsidRPr="001A2A3C">
              <w:rPr>
                <w:sz w:val="20"/>
                <w:lang w:val="en-US" w:eastAsia="de-DE"/>
              </w:rPr>
              <w:t xml:space="preserve"> Camera v2 </w:t>
            </w:r>
          </w:p>
          <w:p w:rsidR="001A2A3C" w:rsidRPr="001A2A3C"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0" w:history="1">
              <w:r w:rsidR="001A2A3C" w:rsidRPr="001A2A3C">
                <w:rPr>
                  <w:rStyle w:val="Hyperlink"/>
                  <w:sz w:val="20"/>
                  <w:lang w:val="en-US" w:eastAsia="de-DE"/>
                </w:rPr>
                <w:t>https://shop.pimoroni.de/products/raspberry-pi-camera-module-v2-1-with-mount</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Alternative für Pi Zero:</w:t>
            </w:r>
          </w:p>
          <w:p w:rsidR="001A2A3C" w:rsidRPr="001A2A3C"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21" w:history="1">
              <w:r w:rsidR="001A2A3C" w:rsidRPr="001A2A3C">
                <w:rPr>
                  <w:rStyle w:val="Hyperlink"/>
                  <w:sz w:val="20"/>
                  <w:lang w:eastAsia="de-DE"/>
                </w:rPr>
                <w:t>https://shop.pimoroni.de/products/raspberry-pi-zero-camera-module</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2C1EE9F5" wp14:editId="39022A01">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15€-33€</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Raspberry Pi V3 + 1SD Micro Card (prebuilt binaries)</w:t>
            </w:r>
          </w:p>
          <w:p w:rsidR="001A2A3C" w:rsidRPr="001A2A3C"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3" w:history="1">
              <w:r w:rsidR="001A2A3C" w:rsidRPr="001A2A3C">
                <w:rPr>
                  <w:rStyle w:val="Hyperlink"/>
                  <w:sz w:val="20"/>
                  <w:lang w:val="en-US" w:eastAsia="de-DE"/>
                </w:rPr>
                <w:t>https://shop.pimoroni.de/products/raspberry-pi-3-b-plus</w:t>
              </w:r>
            </w:hyperlink>
            <w:r w:rsidR="001A2A3C" w:rsidRPr="001A2A3C">
              <w:rPr>
                <w:sz w:val="20"/>
                <w:lang w:val="en-US" w:eastAsia="de-DE"/>
              </w:rPr>
              <w:t xml:space="preserve"> </w:t>
            </w:r>
          </w:p>
          <w:p w:rsidR="00656480" w:rsidRPr="00BC4668" w:rsidRDefault="00656480"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Alternativ: </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Zero + 1SD Micro Card (8GB)</w:t>
            </w:r>
          </w:p>
          <w:p w:rsidR="001A2A3C" w:rsidRPr="001A2A3C"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4" w:history="1">
              <w:r w:rsidR="001A2A3C" w:rsidRPr="001A2A3C">
                <w:rPr>
                  <w:rStyle w:val="Hyperlink"/>
                  <w:sz w:val="20"/>
                  <w:lang w:val="en-US" w:eastAsia="de-DE"/>
                </w:rPr>
                <w:t>https://shop.pimoroni.de/products/raspberry-pi-zero-w</w:t>
              </w:r>
            </w:hyperlink>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3401" w:type="dxa"/>
          </w:tcPr>
          <w:p w:rsidR="00BC4668" w:rsidRDefault="00BC4668" w:rsidP="00BC4668">
            <w:pPr>
              <w:cnfStyle w:val="000000100000" w:firstRow="0" w:lastRow="0" w:firstColumn="0" w:lastColumn="0" w:oddVBand="0" w:evenVBand="0" w:oddHBand="1" w:evenHBand="0" w:firstRowFirstColumn="0" w:firstRowLastColumn="0" w:lastRowFirstColumn="0" w:lastRowLastColumn="0"/>
              <w:rPr>
                <w:iCs w:val="0"/>
                <w:sz w:val="24"/>
                <w:szCs w:val="24"/>
              </w:rPr>
            </w:pPr>
            <w:r>
              <w:rPr>
                <w:iCs w:val="0"/>
                <w:noProof/>
                <w:sz w:val="20"/>
                <w:lang w:val="en-US"/>
              </w:rPr>
              <w:drawing>
                <wp:inline distT="0" distB="0" distL="0" distR="0">
                  <wp:extent cx="1624330" cy="1251585"/>
                  <wp:effectExtent l="0" t="0" r="1270" b="5715"/>
                  <wp:docPr id="16" name="Grafik 16" descr="/var/folders/4w/k4yhf14j7xsbp2jd85yk555r0000gn/T/com.microsoft.Word/Content.MSO/45DC5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4w/k4yhf14j7xsbp2jd85yk555r0000gn/T/com.microsoft.Word/Content.MSO/45DC5D6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4330" cy="1251585"/>
                          </a:xfrm>
                          <a:prstGeom prst="rect">
                            <a:avLst/>
                          </a:prstGeom>
                          <a:noFill/>
                          <a:ln>
                            <a:noFill/>
                          </a:ln>
                        </pic:spPr>
                      </pic:pic>
                    </a:graphicData>
                  </a:graphic>
                </wp:inline>
              </w:drawing>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45€</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15 €</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Thorlabs CP02</w:t>
            </w:r>
          </w:p>
          <w:p w:rsidR="001A2A3C" w:rsidRPr="001A2A3C"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6" w:history="1">
              <w:r w:rsidR="001A2A3C" w:rsidRPr="001A2A3C">
                <w:rPr>
                  <w:rStyle w:val="Hyperlink"/>
                  <w:sz w:val="20"/>
                  <w:lang w:val="en-US" w:eastAsia="de-DE"/>
                </w:rPr>
                <w:t>https://www.thorlabs.com/thorproduct.cfm?partnumber=CP02</w:t>
              </w:r>
            </w:hyperlink>
            <w:r w:rsidR="001A2A3C" w:rsidRPr="001A2A3C">
              <w:rPr>
                <w:sz w:val="20"/>
                <w:lang w:val="en-US" w:eastAsia="de-DE"/>
              </w:rPr>
              <w:t xml:space="preserve"> </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Alternative:</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Selber</w:t>
            </w:r>
            <w:proofErr w:type="spellEnd"/>
            <w:r w:rsidRPr="001A2A3C">
              <w:rPr>
                <w:sz w:val="20"/>
                <w:lang w:val="en-US" w:eastAsia="de-DE"/>
              </w:rPr>
              <w:t xml:space="preserve"> </w:t>
            </w:r>
            <w:proofErr w:type="spellStart"/>
            <w:r w:rsidRPr="001A2A3C">
              <w:rPr>
                <w:sz w:val="20"/>
                <w:lang w:val="en-US" w:eastAsia="de-DE"/>
              </w:rPr>
              <w:t>drucken</w:t>
            </w:r>
            <w:proofErr w:type="spellEnd"/>
            <w:r w:rsidRPr="001A2A3C">
              <w:rPr>
                <w:sz w:val="20"/>
                <w:lang w:val="en-US" w:eastAsia="de-DE"/>
              </w:rPr>
              <w:t xml:space="preserve"> </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23124593" wp14:editId="0F03F0BF">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7"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20€</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roofErr w:type="spellStart"/>
            <w:r w:rsidRPr="001A2A3C">
              <w:rPr>
                <w:sz w:val="20"/>
                <w:lang w:val="en-US" w:eastAsia="de-DE"/>
              </w:rPr>
              <w:t>Netzteil</w:t>
            </w:r>
            <w:proofErr w:type="spellEnd"/>
            <w:r w:rsidRPr="001A2A3C">
              <w:rPr>
                <w:sz w:val="20"/>
                <w:lang w:val="en-US" w:eastAsia="de-DE"/>
              </w:rPr>
              <w:t>, 5V USB, Raspberry</w:t>
            </w:r>
          </w:p>
          <w:p w:rsidR="00656480" w:rsidRPr="00656480"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8" w:history="1">
              <w:r w:rsidR="00656480" w:rsidRPr="00557D62">
                <w:rPr>
                  <w:rStyle w:val="Hyperlink"/>
                  <w:sz w:val="20"/>
                  <w:lang w:val="en-US" w:eastAsia="de-DE"/>
                </w:rPr>
                <w:t>https://www.reichelt.de/usb-ladegeraet-5-v-2500-ma-micro-usb-nt-musb-25-sw-p167078.html?PROVID=2788&amp;gclid=Cj0KCQjw3ebdBRC1ARIsAD8U0V5RBH3hKsPJiLh7Pk8SBP6UYqJqPXgTA_QfsG1lmuD5Y75ie5qSEMIaAiNCEALw_wcB&amp;&amp;r=1</w:t>
              </w:r>
            </w:hyperlink>
            <w:r w:rsidR="00656480">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5€</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656480">
            <w:pPr>
              <w:keepNext/>
              <w:ind w:left="360"/>
              <w:rPr>
                <w:sz w:val="20"/>
                <w:lang w:eastAsia="de-DE"/>
              </w:rPr>
            </w:pPr>
          </w:p>
        </w:tc>
        <w:tc>
          <w:tcPr>
            <w:tcW w:w="4820"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Zusätzliches Material, was ggf. bereits verfügbar ist. </w:t>
            </w:r>
          </w:p>
          <w:p w:rsidR="001A2A3C" w:rsidRPr="001A2A3C" w:rsidRDefault="001A2A3C" w:rsidP="00656480">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lastRenderedPageBreak/>
              <w:t xml:space="preserve">Alufolie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proofErr w:type="spellStart"/>
            <w:r w:rsidRPr="001A2A3C">
              <w:rPr>
                <w:sz w:val="20"/>
                <w:lang w:val="en-US" w:eastAsia="de-DE"/>
              </w:rPr>
              <w:t>Alumnium</w:t>
            </w:r>
            <w:proofErr w:type="spellEnd"/>
            <w:r w:rsidRPr="001A2A3C">
              <w:rPr>
                <w:sz w:val="20"/>
                <w:lang w:val="en-US" w:eastAsia="de-DE"/>
              </w:rPr>
              <w:t xml:space="preserve"> Sheet ca. 30x30 mm, </w:t>
            </w:r>
            <w:proofErr w:type="spellStart"/>
            <w:r w:rsidRPr="001A2A3C">
              <w:rPr>
                <w:sz w:val="20"/>
                <w:lang w:val="en-US" w:eastAsia="de-DE"/>
              </w:rPr>
              <w:t>rund</w:t>
            </w:r>
            <w:proofErr w:type="spellEnd"/>
            <w:r w:rsidRPr="001A2A3C">
              <w:rPr>
                <w:sz w:val="20"/>
                <w:lang w:val="en-US" w:eastAsia="de-DE"/>
              </w:rPr>
              <w:t xml:space="preserve">? </w:t>
            </w:r>
            <w:r w:rsidRPr="001A2A3C">
              <w:rPr>
                <w:sz w:val="20"/>
                <w:lang w:eastAsia="de-DE"/>
              </w:rPr>
              <w:t xml:space="preserve">(dickere Aluminium 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Dünne Nadel</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Klebestreifen</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USB-Stick</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Tastatur/Maus</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10€</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BC4668">
            <w:pPr>
              <w:keepNext/>
              <w:rPr>
                <w:sz w:val="20"/>
                <w:lang w:eastAsia="de-DE"/>
              </w:rPr>
            </w:pPr>
            <w:r>
              <w:rPr>
                <w:sz w:val="20"/>
                <w:lang w:eastAsia="de-DE"/>
              </w:rPr>
              <w:t>16</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656480">
              <w:rPr>
                <w:sz w:val="20"/>
                <w:lang w:eastAsia="de-DE"/>
              </w:rPr>
              <w:t xml:space="preserve">Kugelmagneten </w:t>
            </w:r>
            <w:proofErr w:type="spellStart"/>
            <w:r w:rsidRPr="00656480">
              <w:rPr>
                <w:sz w:val="20"/>
                <w:lang w:eastAsia="de-DE"/>
              </w:rPr>
              <w:t>NeoDym</w:t>
            </w:r>
            <w:proofErr w:type="spellEnd"/>
            <w:r w:rsidRPr="00656480">
              <w:rPr>
                <w:sz w:val="20"/>
                <w:lang w:eastAsia="de-DE"/>
              </w:rPr>
              <w:t>, D=6mm</w:t>
            </w:r>
          </w:p>
          <w:p w:rsidR="00656480" w:rsidRPr="00656480"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29" w:history="1">
              <w:r w:rsidR="00656480" w:rsidRPr="00557D62">
                <w:rPr>
                  <w:rStyle w:val="Hyperlink"/>
                  <w:sz w:val="20"/>
                  <w:lang w:eastAsia="de-DE"/>
                </w:rPr>
                <w:t>https://www.ebay.de/itm/50x-POWER-NEODYM-KUGEL-MAGNET-6-mm-N35-EXPERIMENT-BASTEL-TAFEL/201693302926?hash=item2ef5db908e:g:QgUAAOSwpLNYBJt7</w:t>
              </w:r>
            </w:hyperlink>
            <w:r w:rsid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10€</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16</w:t>
            </w:r>
          </w:p>
        </w:tc>
        <w:tc>
          <w:tcPr>
            <w:tcW w:w="4820" w:type="dxa"/>
          </w:tcPr>
          <w:p w:rsidR="00656480"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Schrauben (DIN 912, M3, 18mm, kein Edelstahl! Müssen magnetisch sein-&gt; Eisen!)</w:t>
            </w:r>
          </w:p>
          <w:p w:rsidR="00656480" w:rsidRPr="00656480" w:rsidRDefault="0070304E"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30" w:history="1">
              <w:r w:rsidR="00656480" w:rsidRPr="00557D62">
                <w:rPr>
                  <w:rStyle w:val="Hyperlink"/>
                  <w:sz w:val="20"/>
                  <w:lang w:eastAsia="de-DE"/>
                </w:rPr>
                <w:t>https://www.conrad.de/de/toolcraft-839670-zylinderschrauben-m3-12-mm-innensechskant-din-912-iso-4762-stahl-88-geschwaerzt-100-st-839670.html</w:t>
              </w:r>
            </w:hyperlink>
            <w:r w:rsidR="00656480">
              <w:rPr>
                <w:sz w:val="20"/>
                <w:lang w:eastAsia="de-DE"/>
              </w:rPr>
              <w:t xml:space="preserve"> </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4</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Alu-Stangen (50mmxD6</w:t>
            </w:r>
            <w:r w:rsidRPr="00656480">
              <w:rPr>
                <w:sz w:val="20"/>
                <w:lang w:eastAsia="de-DE"/>
              </w:rPr>
              <w:t>mm)</w:t>
            </w:r>
          </w:p>
          <w:p w:rsidR="00656480" w:rsidRPr="00656480" w:rsidRDefault="0070304E"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31" w:history="1">
              <w:r w:rsidR="00656480" w:rsidRPr="00656480">
                <w:rPr>
                  <w:rStyle w:val="Hyperlink"/>
                  <w:sz w:val="20"/>
                  <w:lang w:eastAsia="de-DE"/>
                </w:rPr>
                <w:t>https://www.ebay.de/itm/7960-Alu-Aluminium-Rundstab-6-12mm/321920077077?hash=item4af3ee8d15:m:m6S16XrMjjoQHAna_7z12Ug</w:t>
              </w:r>
            </w:hyperlink>
            <w:r w:rsidR="00656480" w:rsidRP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4 €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100R Widerstand, 1W, oder 4x 400R 0.25W parallel</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1 €</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(USB) </w:t>
            </w:r>
            <w:r w:rsidRPr="00BC4668">
              <w:rPr>
                <w:sz w:val="20"/>
                <w:lang w:eastAsia="de-DE"/>
              </w:rPr>
              <w:t>Kabel (defektes Gerät, Schrott)</w:t>
            </w:r>
            <w:r>
              <w:rPr>
                <w:sz w:val="20"/>
                <w:lang w:eastAsia="de-DE"/>
              </w:rPr>
              <w:t xml:space="preserve">, ca. 40cm </w:t>
            </w:r>
          </w:p>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1 €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 xml:space="preserve">Proben: </w:t>
            </w:r>
            <w:r w:rsidRPr="001A2A3C">
              <w:rPr>
                <w:sz w:val="20"/>
                <w:lang w:eastAsia="de-DE"/>
              </w:rPr>
              <w:t xml:space="preserve"> Duschgel mit Glitzereffekt</w:t>
            </w:r>
            <w:r>
              <w:rPr>
                <w:sz w:val="20"/>
                <w:lang w:eastAsia="de-DE"/>
              </w:rPr>
              <w:t xml:space="preserve">, Mikrokugeln, Epithelzellen </w:t>
            </w: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1</w:t>
            </w:r>
          </w:p>
        </w:tc>
        <w:tc>
          <w:tcPr>
            <w:tcW w:w="4820" w:type="dxa"/>
          </w:tcPr>
          <w:p w:rsidR="001A2A3C" w:rsidRP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proofErr w:type="spellStart"/>
            <w:r w:rsidRPr="001A2A3C">
              <w:rPr>
                <w:sz w:val="20"/>
                <w:lang w:eastAsia="de-DE"/>
              </w:rPr>
              <w:t>Probenpräparationskit</w:t>
            </w:r>
            <w:proofErr w:type="spellEnd"/>
            <w:r w:rsidRPr="001A2A3C">
              <w:rPr>
                <w:sz w:val="20"/>
                <w:lang w:eastAsia="de-DE"/>
              </w:rPr>
              <w:t>,</w:t>
            </w:r>
          </w:p>
          <w:p w:rsid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 Pipette, Deckgläschen, Objektträger (120x70mm)</w:t>
            </w:r>
          </w:p>
          <w:p w:rsidR="00BC4668" w:rsidRDefault="0070304E"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hyperlink r:id="rId32" w:history="1">
              <w:r w:rsidR="00BC4668" w:rsidRPr="00557D62">
                <w:rPr>
                  <w:rStyle w:val="Hyperlink"/>
                  <w:sz w:val="20"/>
                  <w:lang w:eastAsia="de-DE"/>
                </w:rPr>
                <w:t>https://www.msg-praxisbedarf.de/MENZEL-Objekttraeger-MIT-Mattrand-50-Stueck.htm?websale8=msg&amp;pi=58150&amp;ref=froogle&amp;subref=MEG101126M&amp;gclid=Cj0KCQjw3ebdBRC1ARIsAD8U0V5Luk5NOQ_5EgCx-r_ZP_9B5Slwe-cPsXAOKK-Mx73bsF8DHiD24gEaArfkEALw_wcB</w:t>
              </w:r>
            </w:hyperlink>
            <w:r w:rsidR="00BC4668">
              <w:rPr>
                <w:sz w:val="20"/>
                <w:lang w:eastAsia="de-DE"/>
              </w:rPr>
              <w:t xml:space="preserve"> </w:t>
            </w:r>
          </w:p>
          <w:p w:rsidR="00BC4668" w:rsidRPr="001A2A3C" w:rsidRDefault="00BC4668"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5€</w:t>
            </w:r>
          </w:p>
        </w:tc>
      </w:tr>
    </w:tbl>
    <w:p w:rsidR="00AA6C29" w:rsidRPr="00AA6C29" w:rsidRDefault="00AA6C29" w:rsidP="007F6350">
      <w:pPr>
        <w:keepNext/>
        <w:rPr>
          <w:lang w:eastAsia="de-DE"/>
        </w:rPr>
      </w:pPr>
    </w:p>
    <w:p w:rsidR="0047045E" w:rsidRDefault="00A80B02">
      <w:pPr>
        <w:rPr>
          <w:rStyle w:val="berschrift2Zchn"/>
        </w:rPr>
      </w:pPr>
      <w:bookmarkStart w:id="11" w:name="_Toc526621458"/>
      <w:r>
        <w:rPr>
          <w:rStyle w:val="berschrift2Zchn"/>
        </w:rPr>
        <w:t>Software</w:t>
      </w:r>
      <w:bookmarkEnd w:id="11"/>
    </w:p>
    <w:p w:rsidR="00A80B02" w:rsidRDefault="00A80B02" w:rsidP="00A80B02">
      <w:pPr>
        <w:pStyle w:val="KeinLeerraum"/>
        <w:numPr>
          <w:ilvl w:val="0"/>
          <w:numId w:val="36"/>
        </w:numPr>
        <w:rPr>
          <w:rFonts w:eastAsiaTheme="majorEastAsia"/>
          <w:lang w:val="en-US"/>
        </w:rPr>
      </w:pPr>
      <w:r w:rsidRPr="001A2A3C">
        <w:rPr>
          <w:rFonts w:eastAsiaTheme="majorEastAsia"/>
          <w:lang w:val="en-US"/>
        </w:rPr>
        <w:t>Fiji</w:t>
      </w:r>
      <w:r w:rsidR="001A2A3C" w:rsidRPr="001A2A3C">
        <w:rPr>
          <w:rFonts w:eastAsiaTheme="majorEastAsia"/>
          <w:lang w:val="en-US"/>
        </w:rPr>
        <w:t xml:space="preserve"> (</w:t>
      </w:r>
      <w:hyperlink r:id="rId33" w:history="1">
        <w:r w:rsidR="001A2A3C" w:rsidRPr="008605A5">
          <w:rPr>
            <w:rStyle w:val="Hyperlink"/>
            <w:rFonts w:eastAsiaTheme="majorEastAsia"/>
            <w:lang w:val="en-US"/>
          </w:rPr>
          <w:t>https://imagej.net/Fiji/Downloads</w:t>
        </w:r>
      </w:hyperlink>
      <w:r w:rsidR="001A2A3C" w:rsidRPr="001A2A3C">
        <w:rPr>
          <w:rFonts w:eastAsiaTheme="majorEastAsia"/>
          <w:lang w:val="en-US"/>
        </w:rPr>
        <w:t>)</w:t>
      </w:r>
      <w:r w:rsidR="001A2A3C">
        <w:rPr>
          <w:rFonts w:eastAsiaTheme="majorEastAsia"/>
          <w:lang w:val="en-US"/>
        </w:rPr>
        <w:t xml:space="preserve"> </w:t>
      </w:r>
    </w:p>
    <w:p w:rsidR="00FF56F6" w:rsidRPr="00FF56F6" w:rsidRDefault="00FF56F6" w:rsidP="00FF56F6">
      <w:pPr>
        <w:pStyle w:val="KeinLeerraum"/>
        <w:numPr>
          <w:ilvl w:val="0"/>
          <w:numId w:val="36"/>
        </w:numPr>
        <w:rPr>
          <w:rFonts w:eastAsiaTheme="majorEastAsia"/>
        </w:rPr>
      </w:pPr>
      <w:proofErr w:type="spellStart"/>
      <w:r w:rsidRPr="00FF56F6">
        <w:rPr>
          <w:rFonts w:eastAsiaTheme="majorEastAsia"/>
        </w:rPr>
        <w:t>Fiji</w:t>
      </w:r>
      <w:proofErr w:type="spellEnd"/>
      <w:r w:rsidRPr="00FF56F6">
        <w:rPr>
          <w:rFonts w:eastAsiaTheme="majorEastAsia"/>
        </w:rPr>
        <w:t xml:space="preserve"> </w:t>
      </w:r>
      <w:proofErr w:type="spellStart"/>
      <w:r w:rsidRPr="00FF56F6">
        <w:rPr>
          <w:rFonts w:eastAsiaTheme="majorEastAsia"/>
        </w:rPr>
        <w:t>Plugin</w:t>
      </w:r>
      <w:proofErr w:type="spellEnd"/>
      <w:r w:rsidRPr="00FF56F6">
        <w:rPr>
          <w:rFonts w:eastAsiaTheme="majorEastAsia"/>
        </w:rPr>
        <w:t xml:space="preserve"> und Python Code (</w:t>
      </w:r>
      <w:hyperlink r:id="rId34" w:history="1">
        <w:r w:rsidRPr="00FF56F6">
          <w:rPr>
            <w:rStyle w:val="Hyperlink"/>
            <w:rFonts w:eastAsiaTheme="majorEastAsia"/>
          </w:rPr>
          <w:t>https://github.com/bionanoimaging/UC2-GIT/tree/master/WORKSHOP/INLINE-HOLOGRAMM</w:t>
        </w:r>
      </w:hyperlink>
      <w:r w:rsidRPr="00FF56F6">
        <w:rPr>
          <w:rFonts w:eastAsiaTheme="majorEastAsia"/>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Anaconda Python (3.6)</w:t>
      </w:r>
      <w:r w:rsidR="001A2A3C" w:rsidRPr="001A2A3C">
        <w:rPr>
          <w:rFonts w:eastAsiaTheme="majorEastAsia"/>
          <w:lang w:val="en-US"/>
        </w:rPr>
        <w:t xml:space="preserve"> ( </w:t>
      </w:r>
      <w:hyperlink r:id="rId35" w:history="1">
        <w:r w:rsidR="001A2A3C" w:rsidRPr="008605A5">
          <w:rPr>
            <w:rStyle w:val="Hyperlink"/>
            <w:rFonts w:eastAsiaTheme="majorEastAsia"/>
            <w:lang w:val="en-US"/>
          </w:rPr>
          <w:t>https://www.anaconda.com/download</w:t>
        </w:r>
      </w:hyperlink>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proofErr w:type="spellStart"/>
      <w:r w:rsidRPr="001A2A3C">
        <w:rPr>
          <w:rFonts w:eastAsiaTheme="majorEastAsia"/>
          <w:lang w:val="en-US"/>
        </w:rPr>
        <w:t>Cura</w:t>
      </w:r>
      <w:proofErr w:type="spellEnd"/>
      <w:r w:rsidRPr="001A2A3C">
        <w:rPr>
          <w:rFonts w:eastAsiaTheme="majorEastAsia"/>
          <w:lang w:val="en-US"/>
        </w:rPr>
        <w:t xml:space="preserve"> </w:t>
      </w:r>
      <w:r w:rsidR="001A2A3C" w:rsidRPr="001A2A3C">
        <w:rPr>
          <w:rFonts w:eastAsiaTheme="majorEastAsia"/>
          <w:lang w:val="en-US"/>
        </w:rPr>
        <w:t>(</w:t>
      </w:r>
      <w:hyperlink r:id="rId36" w:history="1">
        <w:r w:rsidR="001A2A3C" w:rsidRPr="001A2A3C">
          <w:rPr>
            <w:rStyle w:val="Hyperlink"/>
            <w:rFonts w:eastAsiaTheme="majorEastAsia"/>
            <w:lang w:val="en-US"/>
          </w:rPr>
          <w:t>https://ultimaker.com/en/products/ultimaker-cura-software</w:t>
        </w:r>
      </w:hyperlink>
      <w:r w:rsidR="001A2A3C" w:rsidRPr="001A2A3C">
        <w:rPr>
          <w:rFonts w:eastAsiaTheme="majorEastAsia"/>
          <w:lang w:val="en-US"/>
        </w:rPr>
        <w:t xml:space="preserve">) </w:t>
      </w:r>
    </w:p>
    <w:p w:rsidR="00A80B02" w:rsidRPr="00A80B02" w:rsidRDefault="00A80B02" w:rsidP="00A80B02">
      <w:pPr>
        <w:pStyle w:val="KeinLeerraum"/>
        <w:numPr>
          <w:ilvl w:val="0"/>
          <w:numId w:val="36"/>
        </w:numPr>
        <w:rPr>
          <w:rFonts w:eastAsiaTheme="majorEastAsia"/>
        </w:rPr>
      </w:pPr>
      <w:r>
        <w:rPr>
          <w:lang w:eastAsia="de-DE"/>
        </w:rPr>
        <w:t>Tinkercad.com</w:t>
      </w:r>
      <w:r w:rsidR="00FF56F6">
        <w:rPr>
          <w:lang w:eastAsia="de-DE"/>
        </w:rPr>
        <w:t xml:space="preserve"> </w:t>
      </w:r>
    </w:p>
    <w:p w:rsidR="00A80B02" w:rsidRDefault="00A80B02" w:rsidP="00A80B02">
      <w:pPr>
        <w:pStyle w:val="KeinLeerraum"/>
        <w:rPr>
          <w:lang w:eastAsia="de-DE"/>
        </w:rPr>
      </w:pPr>
    </w:p>
    <w:p w:rsidR="00FF56F6" w:rsidRDefault="00FF56F6" w:rsidP="00A80B02">
      <w:pPr>
        <w:pStyle w:val="berschrift2"/>
        <w:rPr>
          <w:lang w:eastAsia="de-DE"/>
        </w:rPr>
      </w:pPr>
      <w:bookmarkStart w:id="12" w:name="_Toc526621459"/>
    </w:p>
    <w:p w:rsidR="00A80B02" w:rsidRDefault="00A80B02" w:rsidP="00A80B02">
      <w:pPr>
        <w:pStyle w:val="berschrift2"/>
        <w:rPr>
          <w:lang w:eastAsia="de-DE"/>
        </w:rPr>
      </w:pPr>
      <w:r>
        <w:rPr>
          <w:lang w:eastAsia="de-DE"/>
        </w:rPr>
        <w:lastRenderedPageBreak/>
        <w:t xml:space="preserve">Vorbereiten von dem </w:t>
      </w:r>
      <w:proofErr w:type="spellStart"/>
      <w:r>
        <w:rPr>
          <w:lang w:eastAsia="de-DE"/>
        </w:rPr>
        <w:t>Raspberry</w:t>
      </w:r>
      <w:proofErr w:type="spellEnd"/>
      <w:r>
        <w:rPr>
          <w:lang w:eastAsia="de-DE"/>
        </w:rPr>
        <w:t xml:space="preserve"> Pi</w:t>
      </w:r>
      <w:bookmarkEnd w:id="12"/>
    </w:p>
    <w:p w:rsidR="00FF56F6" w:rsidRDefault="00FF56F6" w:rsidP="00FF56F6">
      <w:pPr>
        <w:rPr>
          <w:lang w:eastAsia="de-DE"/>
        </w:rPr>
      </w:pPr>
      <w:r>
        <w:rPr>
          <w:lang w:eastAsia="de-DE"/>
        </w:rPr>
        <w:t xml:space="preserve">Wir haben ein </w:t>
      </w:r>
      <w:proofErr w:type="gramStart"/>
      <w:r>
        <w:rPr>
          <w:lang w:eastAsia="de-DE"/>
        </w:rPr>
        <w:t>Installations-Script vorbereitet</w:t>
      </w:r>
      <w:proofErr w:type="gramEnd"/>
      <w:r>
        <w:rPr>
          <w:lang w:eastAsia="de-DE"/>
        </w:rPr>
        <w:t xml:space="preserve"> welches dir Arbeit enorm vereinfacht. Den Link dazu mit allen wichtigen Informationen findest du hier:</w:t>
      </w:r>
    </w:p>
    <w:p w:rsidR="00FF56F6" w:rsidRDefault="0070304E" w:rsidP="00FF56F6">
      <w:pPr>
        <w:pStyle w:val="Listenabsatz"/>
        <w:numPr>
          <w:ilvl w:val="0"/>
          <w:numId w:val="36"/>
        </w:numPr>
        <w:rPr>
          <w:lang w:eastAsia="de-DE"/>
        </w:rPr>
      </w:pPr>
      <w:hyperlink r:id="rId37" w:history="1">
        <w:r w:rsidR="00FF56F6" w:rsidRPr="0028084D">
          <w:rPr>
            <w:rStyle w:val="Hyperlink"/>
            <w:lang w:eastAsia="de-DE"/>
          </w:rPr>
          <w:t>https://github.com/bionanoimaging/UC2-GIT/tree/master/RASPBERRY-PI</w:t>
        </w:r>
      </w:hyperlink>
    </w:p>
    <w:p w:rsidR="00FF56F6" w:rsidRDefault="00FF56F6" w:rsidP="00FF56F6">
      <w:pPr>
        <w:pStyle w:val="Listenabsatz"/>
        <w:numPr>
          <w:ilvl w:val="0"/>
          <w:numId w:val="0"/>
        </w:numPr>
        <w:ind w:left="720"/>
        <w:rPr>
          <w:lang w:eastAsia="de-DE"/>
        </w:rPr>
      </w:pPr>
    </w:p>
    <w:p w:rsidR="00462929" w:rsidRDefault="00660A59" w:rsidP="00462929">
      <w:pPr>
        <w:pStyle w:val="berschrift2"/>
        <w:rPr>
          <w:rFonts w:eastAsia="Times New Roman"/>
          <w:lang w:eastAsia="de-DE"/>
        </w:rPr>
      </w:pPr>
      <w:bookmarkStart w:id="13" w:name="_Toc526621460"/>
      <w:r>
        <w:rPr>
          <w:rFonts w:eastAsia="Times New Roman"/>
          <w:lang w:eastAsia="de-DE"/>
        </w:rPr>
        <w:t>Konstruktion und Drucken notwendiger Teile</w:t>
      </w:r>
      <w:bookmarkEnd w:id="13"/>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w:t>
      </w:r>
      <w:proofErr w:type="spellStart"/>
      <w:r>
        <w:rPr>
          <w:lang w:eastAsia="de-DE"/>
        </w:rPr>
        <w:t>Pinhole</w:t>
      </w:r>
      <w:proofErr w:type="spellEnd"/>
      <w:r>
        <w:rPr>
          <w:lang w:eastAsia="de-DE"/>
        </w:rPr>
        <w:t xml:space="preserve">). Diese Blende hindert das Licht an der Propagation im freien Raum (z.B. Luft) überall bis auf die kleine Öffnung im Zentrum der Folie. Nach dem </w:t>
      </w:r>
      <w:proofErr w:type="spellStart"/>
      <w:r>
        <w:rPr>
          <w:lang w:eastAsia="de-DE"/>
        </w:rPr>
        <w:t>hygenschen</w:t>
      </w:r>
      <w:proofErr w:type="spellEnd"/>
      <w:r>
        <w:rPr>
          <w:lang w:eastAsia="de-DE"/>
        </w:rPr>
        <w:t xml:space="preserve"> Prinzip formieren sich hier Kugelwellen mit dem Radius der Wellenlänge des Lichts ganz ähnlich wie bei einer </w:t>
      </w:r>
      <w:proofErr w:type="gramStart"/>
      <w:r>
        <w:rPr>
          <w:lang w:eastAsia="de-DE"/>
        </w:rPr>
        <w:t>Wasserwelle</w:t>
      </w:r>
      <w:proofErr w:type="gramEnd"/>
      <w:r>
        <w:rPr>
          <w:lang w:eastAsia="de-DE"/>
        </w:rPr>
        <w:t xml:space="preserv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w:t>
      </w:r>
      <w:proofErr w:type="spellStart"/>
      <w:r>
        <w:rPr>
          <w:lang w:eastAsia="de-DE"/>
        </w:rPr>
        <w:t>nm</w:t>
      </w:r>
      <w:proofErr w:type="spellEnd"/>
      <w:r>
        <w:rPr>
          <w:lang w:eastAsia="de-DE"/>
        </w:rPr>
        <w:t xml:space="preserve">) mit z.B. 100 mm (100.000.000 </w:t>
      </w:r>
      <w:proofErr w:type="spellStart"/>
      <w:r>
        <w:rPr>
          <w:lang w:eastAsia="de-DE"/>
        </w:rPr>
        <w:t>nm</w:t>
      </w:r>
      <w:proofErr w:type="spellEnd"/>
      <w:r>
        <w:rPr>
          <w:lang w:eastAsia="de-DE"/>
        </w:rPr>
        <w:t xml:space="preserve">),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w:t>
      </w:r>
      <w:proofErr w:type="spellStart"/>
      <w:r>
        <w:rPr>
          <w:lang w:eastAsia="de-DE"/>
        </w:rPr>
        <w:t>auch</w:t>
      </w:r>
      <w:proofErr w:type="spellEnd"/>
      <w:r>
        <w:rPr>
          <w:lang w:eastAsia="de-DE"/>
        </w:rPr>
        <w:t xml:space="preserve">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w:t>
      </w:r>
      <w:proofErr w:type="gramStart"/>
      <w:r>
        <w:rPr>
          <w:lang w:eastAsia="de-DE"/>
        </w:rPr>
        <w:t>Richtungen</w:t>
      </w:r>
      <w:proofErr w:type="gramEnd"/>
      <w:r>
        <w:rPr>
          <w:lang w:eastAsia="de-DE"/>
        </w:rPr>
        <w:t xml:space="preserve"> die in einander Laufen addieren sich und können </w:t>
      </w:r>
      <w:proofErr w:type="spellStart"/>
      <w:r>
        <w:rPr>
          <w:lang w:eastAsia="de-DE"/>
        </w:rPr>
        <w:t>z.b.</w:t>
      </w:r>
      <w:proofErr w:type="spellEnd"/>
      <w:r>
        <w:rPr>
          <w:lang w:eastAsia="de-DE"/>
        </w:rPr>
        <w:t xml:space="preserve"> eine noch größere Welle formen. </w:t>
      </w:r>
    </w:p>
    <w:p w:rsidR="001A45A9" w:rsidRDefault="00ED5489" w:rsidP="00ED5489">
      <w:pPr>
        <w:rPr>
          <w:lang w:eastAsia="de-DE"/>
        </w:rPr>
      </w:pPr>
      <w:r>
        <w:rPr>
          <w:lang w:eastAsia="de-DE"/>
        </w:rPr>
        <w:t xml:space="preserve">Der Workshop basiert auf dem optischen Baukastensystem </w:t>
      </w:r>
      <w:proofErr w:type="spellStart"/>
      <w:r>
        <w:rPr>
          <w:lang w:eastAsia="de-DE"/>
        </w:rPr>
        <w:t>You</w:t>
      </w:r>
      <w:proofErr w:type="spellEnd"/>
      <w:r>
        <w:rPr>
          <w:lang w:eastAsia="de-DE"/>
        </w:rPr>
        <w:t>-See-</w:t>
      </w:r>
      <w:proofErr w:type="spellStart"/>
      <w:r>
        <w:rPr>
          <w:lang w:eastAsia="de-DE"/>
        </w:rPr>
        <w:t>Too</w:t>
      </w:r>
      <w:proofErr w:type="spellEnd"/>
      <w:r>
        <w:rPr>
          <w:lang w:eastAsia="de-DE"/>
        </w:rPr>
        <w:t xml:space="preserve"> (UC2), was eine einfache und passgenaue Anordnung der </w:t>
      </w:r>
      <w:proofErr w:type="spellStart"/>
      <w:r>
        <w:rPr>
          <w:lang w:eastAsia="de-DE"/>
        </w:rPr>
        <w:t>Komonenten</w:t>
      </w:r>
      <w:proofErr w:type="spellEnd"/>
      <w:r>
        <w:rPr>
          <w:lang w:eastAsia="de-DE"/>
        </w:rPr>
        <w:t xml:space="preserve"> sicherzustellen. Das System ist so flexibel, das fehlende Komponenten einfach eingebaut werden können. Zu den fehlenden </w:t>
      </w:r>
      <w:proofErr w:type="spellStart"/>
      <w:r>
        <w:rPr>
          <w:lang w:eastAsia="de-DE"/>
        </w:rPr>
        <w:t>Komonenten</w:t>
      </w:r>
      <w:proofErr w:type="spellEnd"/>
      <w:r>
        <w:rPr>
          <w:lang w:eastAsia="de-DE"/>
        </w:rPr>
        <w:t>,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p>
    <w:p w:rsidR="00FF56F6" w:rsidRDefault="00FF56F6">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14" w:name="_Toc526621461"/>
      <w:r>
        <w:rPr>
          <w:rFonts w:eastAsia="Times New Roman"/>
          <w:lang w:eastAsia="de-DE"/>
        </w:rPr>
        <w:br w:type="page"/>
      </w:r>
    </w:p>
    <w:p w:rsidR="009A0EE1" w:rsidRDefault="009A0EE1" w:rsidP="009A0EE1">
      <w:pPr>
        <w:pStyle w:val="berschrift2"/>
        <w:rPr>
          <w:rFonts w:eastAsia="Times New Roman"/>
          <w:lang w:eastAsia="de-DE"/>
        </w:rPr>
      </w:pPr>
      <w:r w:rsidRPr="003912BA">
        <w:rPr>
          <w:rFonts w:eastAsia="Times New Roman"/>
          <w:lang w:eastAsia="de-DE"/>
        </w:rPr>
        <w:lastRenderedPageBreak/>
        <w:t>Konstruktion der 3D Teile</w:t>
      </w:r>
      <w:r>
        <w:rPr>
          <w:rFonts w:eastAsia="Times New Roman"/>
          <w:lang w:eastAsia="de-DE"/>
        </w:rPr>
        <w:t xml:space="preserve"> mit</w:t>
      </w:r>
      <w:r w:rsidRPr="003912BA">
        <w:rPr>
          <w:rFonts w:eastAsia="Times New Roman"/>
          <w:lang w:eastAsia="de-DE"/>
        </w:rPr>
        <w:t xml:space="preserve"> </w:t>
      </w:r>
      <w:proofErr w:type="spellStart"/>
      <w:r w:rsidRPr="003912BA">
        <w:rPr>
          <w:rFonts w:eastAsia="Times New Roman"/>
          <w:lang w:eastAsia="de-DE"/>
        </w:rPr>
        <w:t>Tinkercad</w:t>
      </w:r>
      <w:bookmarkEnd w:id="14"/>
      <w:proofErr w:type="spellEnd"/>
    </w:p>
    <w:p w:rsidR="00363A0C" w:rsidRDefault="007845F7" w:rsidP="007845F7">
      <w:pPr>
        <w:rPr>
          <w:lang w:eastAsia="de-DE"/>
        </w:rPr>
      </w:pPr>
      <w:r>
        <w:rPr>
          <w:lang w:eastAsia="de-DE"/>
        </w:rPr>
        <w:t xml:space="preserve">Die </w:t>
      </w:r>
      <w:proofErr w:type="spellStart"/>
      <w:r>
        <w:rPr>
          <w:lang w:eastAsia="de-DE"/>
        </w:rPr>
        <w:t>Konstuktion</w:t>
      </w:r>
      <w:proofErr w:type="spellEnd"/>
      <w:r>
        <w:rPr>
          <w:lang w:eastAsia="de-DE"/>
        </w:rPr>
        <w:t xml:space="preserve"> der 3D Objekte soll mit dem Online-Designtool „</w:t>
      </w:r>
      <w:proofErr w:type="spellStart"/>
      <w:r>
        <w:rPr>
          <w:lang w:eastAsia="de-DE"/>
        </w:rPr>
        <w:t>Tinkercad</w:t>
      </w:r>
      <w:proofErr w:type="spellEnd"/>
      <w:r>
        <w:rPr>
          <w:lang w:eastAsia="de-DE"/>
        </w:rPr>
        <w:t xml:space="preserve">“ von Autodesk erfolgen. Hierzu muss ein </w:t>
      </w:r>
      <w:proofErr w:type="spellStart"/>
      <w:r>
        <w:rPr>
          <w:lang w:eastAsia="de-DE"/>
        </w:rPr>
        <w:t>Benutzeraccount</w:t>
      </w:r>
      <w:proofErr w:type="spellEnd"/>
      <w:r>
        <w:rPr>
          <w:lang w:eastAsia="de-DE"/>
        </w:rPr>
        <w:t xml:space="preserve"> erstellt werden. Die korrekte Angabe </w:t>
      </w:r>
      <w:proofErr w:type="gramStart"/>
      <w:r>
        <w:rPr>
          <w:lang w:eastAsia="de-DE"/>
        </w:rPr>
        <w:t>von Name</w:t>
      </w:r>
      <w:proofErr w:type="gramEnd"/>
      <w:r>
        <w:rPr>
          <w:lang w:eastAsia="de-DE"/>
        </w:rPr>
        <w:t xml:space="preserv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w:t>
      </w:r>
      <w:proofErr w:type="spellStart"/>
      <w:r>
        <w:rPr>
          <w:lang w:eastAsia="de-DE"/>
        </w:rPr>
        <w:t>Kursem</w:t>
      </w:r>
      <w:proofErr w:type="spellEnd"/>
      <w:r>
        <w:rPr>
          <w:lang w:eastAsia="de-DE"/>
        </w:rPr>
        <w:t xml:space="preserve"> Tutorial von </w:t>
      </w:r>
      <w:proofErr w:type="spellStart"/>
      <w:r>
        <w:rPr>
          <w:lang w:eastAsia="de-DE"/>
        </w:rPr>
        <w:t>Tinkercad</w:t>
      </w:r>
      <w:proofErr w:type="spellEnd"/>
      <w:r>
        <w:rPr>
          <w:lang w:eastAsia="de-DE"/>
        </w:rPr>
        <w:t xml:space="preserve"> folgen. </w:t>
      </w:r>
    </w:p>
    <w:p w:rsidR="00D70E24" w:rsidRDefault="00D70E24" w:rsidP="00D70E24">
      <w:pPr>
        <w:keepNext/>
      </w:pPr>
      <w:r>
        <w:rPr>
          <w:noProof/>
          <w:lang w:eastAsia="de-DE"/>
        </w:rPr>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5B5AFE">
        <w:rPr>
          <w:noProof/>
        </w:rPr>
        <w:t>1</w:t>
      </w:r>
      <w:r w:rsidR="00A9427C">
        <w:rPr>
          <w:noProof/>
        </w:rPr>
        <w:fldChar w:fldCharType="end"/>
      </w:r>
      <w:r>
        <w:t xml:space="preserve">: Rahmen für das </w:t>
      </w:r>
      <w:proofErr w:type="spellStart"/>
      <w:r>
        <w:t>Pinhole</w:t>
      </w:r>
      <w:proofErr w:type="spellEnd"/>
      <w:r>
        <w:t xml:space="preserve"> in </w:t>
      </w:r>
      <w:proofErr w:type="spellStart"/>
      <w:r>
        <w:t>Tinkercad</w:t>
      </w:r>
      <w:proofErr w:type="spellEnd"/>
    </w:p>
    <w:p w:rsidR="00ED5394" w:rsidRDefault="00ED5394" w:rsidP="00B244DB">
      <w:pPr>
        <w:pStyle w:val="berschrift3"/>
        <w:rPr>
          <w:lang w:eastAsia="de-DE"/>
        </w:rPr>
      </w:pPr>
    </w:p>
    <w:p w:rsidR="00D70E24" w:rsidRDefault="00D70E24" w:rsidP="001A2989">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Pr="00FF56F6" w:rsidRDefault="00D70E24" w:rsidP="00FF56F6">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5B5AFE">
        <w:rPr>
          <w:noProof/>
        </w:rPr>
        <w:t>2</w:t>
      </w:r>
      <w:r w:rsidR="00E34791">
        <w:rPr>
          <w:noProof/>
        </w:rPr>
        <w:fldChar w:fldCharType="end"/>
      </w:r>
      <w:r>
        <w:t xml:space="preserve">: Finaler Sample Adapter in </w:t>
      </w:r>
      <w:proofErr w:type="spellStart"/>
      <w:r>
        <w:t>Tinkercad</w:t>
      </w:r>
      <w:proofErr w:type="spellEnd"/>
    </w:p>
    <w:p w:rsidR="00B244DB" w:rsidRDefault="00ED5394" w:rsidP="00B244DB">
      <w:pPr>
        <w:pStyle w:val="berschrift3"/>
        <w:rPr>
          <w:lang w:eastAsia="de-DE"/>
        </w:rPr>
      </w:pPr>
      <w:bookmarkStart w:id="15" w:name="_Toc526621462"/>
      <w:r>
        <w:rPr>
          <w:lang w:eastAsia="de-DE"/>
        </w:rPr>
        <w:lastRenderedPageBreak/>
        <w:t xml:space="preserve">Konstruktion: </w:t>
      </w:r>
      <w:proofErr w:type="spellStart"/>
      <w:r w:rsidR="00B244DB">
        <w:rPr>
          <w:lang w:eastAsia="de-DE"/>
        </w:rPr>
        <w:t>Pinhole</w:t>
      </w:r>
      <w:proofErr w:type="spellEnd"/>
      <w:r w:rsidR="00B244DB">
        <w:rPr>
          <w:lang w:eastAsia="de-DE"/>
        </w:rPr>
        <w:t>-Adapter</w:t>
      </w:r>
      <w:bookmarkEnd w:id="15"/>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w:t>
      </w:r>
      <w:proofErr w:type="spellStart"/>
      <w:r>
        <w:rPr>
          <w:lang w:eastAsia="de-DE"/>
        </w:rPr>
        <w:t>sogennante</w:t>
      </w:r>
      <w:proofErr w:type="spellEnd"/>
      <w:r>
        <w:rPr>
          <w:lang w:eastAsia="de-DE"/>
        </w:rPr>
        <w:t xml:space="preserve"> Cage-System von </w:t>
      </w:r>
      <w:proofErr w:type="spellStart"/>
      <w:r>
        <w:rPr>
          <w:lang w:eastAsia="de-DE"/>
        </w:rPr>
        <w:t>Thorlabs</w:t>
      </w:r>
      <w:proofErr w:type="spellEnd"/>
      <w:r>
        <w:rPr>
          <w:lang w:eastAsia="de-DE"/>
        </w:rPr>
        <w:t xml:space="preserve"> (CP02) passen. Die </w:t>
      </w:r>
      <w:proofErr w:type="spellStart"/>
      <w:r>
        <w:rPr>
          <w:lang w:eastAsia="de-DE"/>
        </w:rPr>
        <w:t>Abmaße</w:t>
      </w:r>
      <w:proofErr w:type="spellEnd"/>
      <w:r>
        <w:rPr>
          <w:lang w:eastAsia="de-DE"/>
        </w:rPr>
        <w:t xml:space="preserv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proofErr w:type="spellStart"/>
      <w:r w:rsidR="009A0EE1">
        <w:rPr>
          <w:lang w:eastAsia="de-DE"/>
        </w:rPr>
        <w:t>Thorlabshalterung</w:t>
      </w:r>
      <w:proofErr w:type="spellEnd"/>
      <w:r w:rsidR="009A0EE1">
        <w:rPr>
          <w:lang w:eastAsia="de-DE"/>
        </w:rPr>
        <w:t xml:space="preserve">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bookmarkStart w:id="16" w:name="_Toc526621463"/>
      <w:r>
        <w:rPr>
          <w:lang w:eastAsia="de-DE"/>
        </w:rPr>
        <w:lastRenderedPageBreak/>
        <w:t xml:space="preserve">Konstruktion: </w:t>
      </w:r>
      <w:proofErr w:type="spellStart"/>
      <w:r>
        <w:rPr>
          <w:lang w:eastAsia="de-DE"/>
        </w:rPr>
        <w:t>Pinhole</w:t>
      </w:r>
      <w:proofErr w:type="spellEnd"/>
      <w:r>
        <w:rPr>
          <w:lang w:eastAsia="de-DE"/>
        </w:rPr>
        <w:t>-Adapter</w:t>
      </w:r>
      <w:bookmarkEnd w:id="16"/>
      <w:r>
        <w:rPr>
          <w:lang w:eastAsia="de-DE"/>
        </w:rPr>
        <w:t xml:space="preserve"> </w:t>
      </w:r>
    </w:p>
    <w:p w:rsidR="00335409" w:rsidRDefault="00335409" w:rsidP="00335409">
      <w:pPr>
        <w:rPr>
          <w:lang w:eastAsia="de-DE"/>
        </w:rPr>
      </w:pPr>
      <w:r>
        <w:rPr>
          <w:lang w:eastAsia="de-DE"/>
        </w:rPr>
        <w:t xml:space="preserve">Die LED folgt direkt hinter dem </w:t>
      </w:r>
      <w:proofErr w:type="spellStart"/>
      <w:r>
        <w:rPr>
          <w:lang w:eastAsia="de-DE"/>
        </w:rPr>
        <w:t>Pinhole</w:t>
      </w:r>
      <w:proofErr w:type="spellEnd"/>
      <w:r>
        <w:rPr>
          <w:lang w:eastAsia="de-DE"/>
        </w:rPr>
        <w:t xml:space="preserve">. Beide können direkt hintereinander in einen der Cubes </w:t>
      </w:r>
      <w:proofErr w:type="spellStart"/>
      <w:r>
        <w:rPr>
          <w:lang w:eastAsia="de-DE"/>
        </w:rPr>
        <w:t>eingeabaut</w:t>
      </w:r>
      <w:proofErr w:type="spellEnd"/>
      <w:r>
        <w:rPr>
          <w:lang w:eastAsia="de-DE"/>
        </w:rPr>
        <w:t xml:space="preserve"> werden. Das Cage-System von </w:t>
      </w:r>
      <w:proofErr w:type="spellStart"/>
      <w:r>
        <w:rPr>
          <w:lang w:eastAsia="de-DE"/>
        </w:rPr>
        <w:t>Thorlabs</w:t>
      </w:r>
      <w:proofErr w:type="spellEnd"/>
      <w:r>
        <w:rPr>
          <w:lang w:eastAsia="de-DE"/>
        </w:rPr>
        <w:t xml:space="preserve">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bookmarkStart w:id="17" w:name="_Toc526621464"/>
      <w:r>
        <w:rPr>
          <w:lang w:eastAsia="de-DE"/>
        </w:rPr>
        <w:lastRenderedPageBreak/>
        <w:t>Konstruktion: Objekthalter + Kameraadapter</w:t>
      </w:r>
      <w:bookmarkEnd w:id="17"/>
      <w:r>
        <w:rPr>
          <w:lang w:eastAsia="de-DE"/>
        </w:rPr>
        <w:t xml:space="preserve">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w:t>
      </w:r>
      <w:proofErr w:type="spellStart"/>
      <w:r w:rsidR="00FD27E2">
        <w:rPr>
          <w:lang w:eastAsia="de-DE"/>
        </w:rPr>
        <w:t>Intereferenzeffeke</w:t>
      </w:r>
      <w:proofErr w:type="spellEnd"/>
      <w:r w:rsidR="00FD27E2">
        <w:rPr>
          <w:lang w:eastAsia="de-DE"/>
        </w:rPr>
        <w:t xml:space="preserve"> benutzt werden können (näheres dazu später). Der Kameraadapter für die </w:t>
      </w:r>
      <w:proofErr w:type="spellStart"/>
      <w:r w:rsidR="00FD27E2">
        <w:rPr>
          <w:lang w:eastAsia="de-DE"/>
        </w:rPr>
        <w:t>Raspberry</w:t>
      </w:r>
      <w:proofErr w:type="spellEnd"/>
      <w:r w:rsidR="00FD27E2">
        <w:rPr>
          <w:lang w:eastAsia="de-DE"/>
        </w:rPr>
        <w:t xml:space="preserve">-Pi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w:t>
      </w:r>
      <w:proofErr w:type="spellStart"/>
      <w:r>
        <w:rPr>
          <w:lang w:eastAsia="de-DE"/>
        </w:rPr>
        <w:t>BxHxT</w:t>
      </w:r>
      <w:proofErr w:type="spellEnd"/>
      <w:r>
        <w:rPr>
          <w:lang w:eastAsia="de-DE"/>
        </w:rPr>
        <w:t xml:space="preserve">)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bookmarkStart w:id="18" w:name="_Toc526621465"/>
      <w:r>
        <w:rPr>
          <w:lang w:eastAsia="de-DE"/>
        </w:rPr>
        <w:t>3D Druck: Exportieren und anfertigen des Drucks</w:t>
      </w:r>
      <w:bookmarkEnd w:id="18"/>
    </w:p>
    <w:p w:rsidR="00B060D9" w:rsidRDefault="00B060D9" w:rsidP="00B060D9">
      <w:pPr>
        <w:rPr>
          <w:lang w:eastAsia="de-DE"/>
        </w:rPr>
      </w:pPr>
      <w:r>
        <w:rPr>
          <w:lang w:eastAsia="de-DE"/>
        </w:rPr>
        <w:t xml:space="preserve">In </w:t>
      </w:r>
      <w:proofErr w:type="spellStart"/>
      <w:r>
        <w:rPr>
          <w:lang w:eastAsia="de-DE"/>
        </w:rPr>
        <w:t>Tinkercad</w:t>
      </w:r>
      <w:proofErr w:type="spellEnd"/>
      <w:r>
        <w:rPr>
          <w:lang w:eastAsia="de-DE"/>
        </w:rPr>
        <w:t xml:space="preserve"> gibt es die Option die einzelnen Teile als STL-Datei zu exportieren. Hierzu kann ein einzelnes Teil markiert und aus dem Browserfenster heruntergeladen werden. Diese STL-Dateien können dann in der 3D Druck Software (z.B. </w:t>
      </w:r>
      <w:proofErr w:type="spellStart"/>
      <w:r>
        <w:rPr>
          <w:lang w:eastAsia="de-DE"/>
        </w:rPr>
        <w:t>Cura</w:t>
      </w:r>
      <w:proofErr w:type="spellEnd"/>
      <w:r>
        <w:rPr>
          <w:lang w:eastAsia="de-DE"/>
        </w:rPr>
        <w:t xml:space="preserve">) eingefügt, angeordnet und für den 3D Druck auf eine SD-Karte exportiert werden. Die Druckzeit für alle Teile dauert etwa 1h pro Teilnehmer. </w:t>
      </w:r>
    </w:p>
    <w:p w:rsidR="00E14EE4" w:rsidRDefault="00E14EE4" w:rsidP="00B060D9">
      <w:pPr>
        <w:rPr>
          <w:lang w:eastAsia="de-DE"/>
        </w:rPr>
      </w:pPr>
      <w:r>
        <w:rPr>
          <w:lang w:eastAsia="de-DE"/>
        </w:rPr>
        <w:t>Param</w:t>
      </w:r>
      <w:r w:rsidR="005B5AFE">
        <w:rPr>
          <w:lang w:eastAsia="de-DE"/>
        </w:rPr>
        <w:t>e</w:t>
      </w:r>
      <w:r>
        <w:rPr>
          <w:lang w:eastAsia="de-DE"/>
        </w:rPr>
        <w:t>ter für den Druck:</w:t>
      </w:r>
    </w:p>
    <w:p w:rsidR="00E14EE4" w:rsidRDefault="00E14EE4" w:rsidP="00E14EE4">
      <w:pPr>
        <w:pStyle w:val="Listenabsatz"/>
        <w:numPr>
          <w:ilvl w:val="0"/>
          <w:numId w:val="36"/>
        </w:numPr>
        <w:rPr>
          <w:lang w:eastAsia="de-DE"/>
        </w:rPr>
      </w:pPr>
      <w:r>
        <w:rPr>
          <w:lang w:eastAsia="de-DE"/>
        </w:rPr>
        <w:t>Material: ABS (Schwarz am besten, da Licht absorbiert wird)</w:t>
      </w:r>
    </w:p>
    <w:p w:rsidR="00E14EE4" w:rsidRDefault="00E14EE4" w:rsidP="00E14EE4">
      <w:pPr>
        <w:pStyle w:val="Listenabsatz"/>
        <w:numPr>
          <w:ilvl w:val="0"/>
          <w:numId w:val="36"/>
        </w:numPr>
        <w:rPr>
          <w:lang w:eastAsia="de-DE"/>
        </w:rPr>
      </w:pPr>
      <w:proofErr w:type="spellStart"/>
      <w:r>
        <w:rPr>
          <w:lang w:eastAsia="de-DE"/>
        </w:rPr>
        <w:t>Layerheight</w:t>
      </w:r>
      <w:proofErr w:type="spellEnd"/>
      <w:r>
        <w:rPr>
          <w:lang w:eastAsia="de-DE"/>
        </w:rPr>
        <w:t>: 0.1-0.15 mm</w:t>
      </w:r>
    </w:p>
    <w:p w:rsidR="00E14EE4" w:rsidRDefault="00E14EE4" w:rsidP="00E14EE4">
      <w:pPr>
        <w:pStyle w:val="Listenabsatz"/>
        <w:numPr>
          <w:ilvl w:val="0"/>
          <w:numId w:val="36"/>
        </w:numPr>
        <w:rPr>
          <w:lang w:eastAsia="de-DE"/>
        </w:rPr>
      </w:pPr>
      <w:r>
        <w:rPr>
          <w:lang w:eastAsia="de-DE"/>
        </w:rPr>
        <w:t>Stützstruktur: Aus</w:t>
      </w:r>
    </w:p>
    <w:p w:rsidR="00E14EE4" w:rsidRDefault="00E14EE4" w:rsidP="00E14EE4">
      <w:pPr>
        <w:pStyle w:val="Listenabsatz"/>
        <w:numPr>
          <w:ilvl w:val="0"/>
          <w:numId w:val="36"/>
        </w:numPr>
        <w:rPr>
          <w:lang w:eastAsia="de-DE"/>
        </w:rPr>
      </w:pPr>
      <w:proofErr w:type="spellStart"/>
      <w:r>
        <w:rPr>
          <w:lang w:eastAsia="de-DE"/>
        </w:rPr>
        <w:t>Nozzle</w:t>
      </w:r>
      <w:proofErr w:type="spellEnd"/>
      <w:r>
        <w:rPr>
          <w:lang w:eastAsia="de-DE"/>
        </w:rPr>
        <w:t>: 0.25-0.4mm</w:t>
      </w:r>
    </w:p>
    <w:p w:rsidR="00E14EE4" w:rsidRDefault="00E14EE4" w:rsidP="00E14EE4">
      <w:pPr>
        <w:pStyle w:val="Listenabsatz"/>
        <w:numPr>
          <w:ilvl w:val="0"/>
          <w:numId w:val="36"/>
        </w:numPr>
        <w:rPr>
          <w:lang w:eastAsia="de-DE"/>
        </w:rPr>
      </w:pPr>
      <w:r>
        <w:rPr>
          <w:lang w:eastAsia="de-DE"/>
        </w:rPr>
        <w:t xml:space="preserve">Drucke wurden bisher auf einem </w:t>
      </w:r>
      <w:proofErr w:type="spellStart"/>
      <w:r>
        <w:rPr>
          <w:lang w:eastAsia="de-DE"/>
        </w:rPr>
        <w:t>Ultimaker</w:t>
      </w:r>
      <w:proofErr w:type="spellEnd"/>
      <w:r>
        <w:rPr>
          <w:lang w:eastAsia="de-DE"/>
        </w:rPr>
        <w:t xml:space="preserve"> 2+ und Be3D </w:t>
      </w:r>
      <w:proofErr w:type="spellStart"/>
      <w:r>
        <w:rPr>
          <w:lang w:eastAsia="de-DE"/>
        </w:rPr>
        <w:t>DeeGreen</w:t>
      </w:r>
      <w:proofErr w:type="spellEnd"/>
      <w:r>
        <w:rPr>
          <w:lang w:eastAsia="de-DE"/>
        </w:rPr>
        <w:t xml:space="preserve"> angefertigt</w:t>
      </w:r>
    </w:p>
    <w:p w:rsidR="00E14EE4" w:rsidRDefault="00E14EE4" w:rsidP="00E14EE4">
      <w:pPr>
        <w:rPr>
          <w:lang w:eastAsia="de-DE"/>
        </w:rPr>
      </w:pPr>
    </w:p>
    <w:p w:rsidR="00FF56F6" w:rsidRDefault="00FF56F6">
      <w:pPr>
        <w:rPr>
          <w:rFonts w:asciiTheme="majorHAnsi" w:eastAsiaTheme="majorEastAsia" w:hAnsiTheme="majorHAnsi" w:cstheme="majorBidi"/>
          <w:b/>
          <w:bCs/>
          <w:smallCaps/>
          <w:color w:val="C45911" w:themeColor="accent2" w:themeShade="BF"/>
          <w:spacing w:val="24"/>
          <w:sz w:val="28"/>
          <w:szCs w:val="22"/>
          <w:lang w:eastAsia="de-DE"/>
        </w:rPr>
      </w:pPr>
      <w:bookmarkStart w:id="19" w:name="_Toc526621466"/>
      <w:r>
        <w:rPr>
          <w:lang w:eastAsia="de-DE"/>
        </w:rPr>
        <w:br w:type="page"/>
      </w:r>
    </w:p>
    <w:p w:rsidR="00B060D9" w:rsidRDefault="00B060D9" w:rsidP="00B060D9">
      <w:pPr>
        <w:pStyle w:val="berschrift3"/>
        <w:rPr>
          <w:lang w:eastAsia="de-DE"/>
        </w:rPr>
      </w:pPr>
      <w:r>
        <w:rPr>
          <w:lang w:eastAsia="de-DE"/>
        </w:rPr>
        <w:lastRenderedPageBreak/>
        <w:t>Ansteuerung der Power-LED</w:t>
      </w:r>
      <w:bookmarkEnd w:id="19"/>
    </w:p>
    <w:p w:rsidR="00B060D9" w:rsidRDefault="00FB25AA" w:rsidP="00B060D9">
      <w:pPr>
        <w:rPr>
          <w:lang w:eastAsia="de-DE"/>
        </w:rPr>
      </w:pPr>
      <w:r>
        <w:rPr>
          <w:lang w:eastAsia="de-DE"/>
        </w:rPr>
        <w:t xml:space="preserve">Als Lichtquelle soll in diesem Workshop eine Leistungs-LED (Light </w:t>
      </w:r>
      <w:proofErr w:type="spellStart"/>
      <w:r>
        <w:rPr>
          <w:lang w:eastAsia="de-DE"/>
        </w:rPr>
        <w:t>EMitting</w:t>
      </w:r>
      <w:proofErr w:type="spellEnd"/>
      <w:r>
        <w:rPr>
          <w:lang w:eastAsia="de-DE"/>
        </w:rPr>
        <w:t xml:space="preserve"> Diode) Verwendung finden. Dieser aus einem sog. PN-Übergang bestehende Halbleiter ist in der Lage Elektronen in Photonen umzuwandeln. Wichtig ist dabei die Polarität, also +/- der Anschlüsse zu beachten. Weiterhin </w:t>
      </w:r>
      <w:proofErr w:type="gramStart"/>
      <w:r>
        <w:rPr>
          <w:lang w:eastAsia="de-DE"/>
        </w:rPr>
        <w:t>ist</w:t>
      </w:r>
      <w:proofErr w:type="gramEnd"/>
      <w:r>
        <w:rPr>
          <w:lang w:eastAsia="de-DE"/>
        </w:rPr>
        <w:t xml:space="preserve"> die Betriebsspannung und der Betriebsstrom für eine korrekte Funktionsweise zu bedenken. Geschieht das nicht, überhitzt die LED und geht kaputt. </w:t>
      </w:r>
    </w:p>
    <w:p w:rsidR="00936372" w:rsidRPr="00FF56F6" w:rsidRDefault="00FB25AA" w:rsidP="00C25F33">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812F2B" w:rsidRDefault="00812F2B" w:rsidP="00812F2B">
      <w:pPr>
        <w:rPr>
          <w:lang w:eastAsia="de-DE"/>
        </w:rPr>
      </w:pPr>
      <w:r w:rsidRPr="00812F2B">
        <w:rPr>
          <w:noProof/>
          <w:lang w:eastAsia="de-DE"/>
        </w:rPr>
        <w:drawing>
          <wp:inline distT="0" distB="0" distL="0" distR="0" wp14:anchorId="0524D98B" wp14:editId="37D00FF7">
            <wp:extent cx="4227226" cy="3108639"/>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451" cy="3113216"/>
                    </a:xfrm>
                    <a:prstGeom prst="rect">
                      <a:avLst/>
                    </a:prstGeom>
                  </pic:spPr>
                </pic:pic>
              </a:graphicData>
            </a:graphic>
          </wp:inline>
        </w:drawing>
      </w:r>
    </w:p>
    <w:p w:rsidR="00FB25AA" w:rsidRDefault="00FB25AA" w:rsidP="00812F2B">
      <w:pPr>
        <w:rPr>
          <w:lang w:eastAsia="de-DE"/>
        </w:rPr>
      </w:pPr>
      <w:r>
        <w:rPr>
          <w:lang w:eastAsia="de-DE"/>
        </w:rPr>
        <w:t xml:space="preserve">Für die korrekte Funktionsweise kann ein ausrangiertes USB-Kabel Verwendung finden. Der Stecker, der normalerweise in den Rechner eingesteckt wird, wird mit möglichst langer Kabelreserve abgeschnitten. Nach </w:t>
      </w:r>
      <w:r w:rsidR="00776849">
        <w:rPr>
          <w:lang w:eastAsia="de-DE"/>
        </w:rPr>
        <w:t xml:space="preserve">ab isolieren der </w:t>
      </w:r>
      <w:proofErr w:type="spellStart"/>
      <w:r w:rsidR="00776849">
        <w:rPr>
          <w:lang w:eastAsia="de-DE"/>
        </w:rPr>
        <w:t>Gummiummanetellung</w:t>
      </w:r>
      <w:proofErr w:type="spellEnd"/>
      <w:r>
        <w:rPr>
          <w:lang w:eastAsia="de-DE"/>
        </w:rPr>
        <w:t xml:space="preserve"> kommen vier Kabel zum </w:t>
      </w:r>
      <w:r w:rsidR="00776849">
        <w:rPr>
          <w:lang w:eastAsia="de-DE"/>
        </w:rPr>
        <w:t>Vorschein</w:t>
      </w:r>
      <w:r>
        <w:rPr>
          <w:lang w:eastAsia="de-DE"/>
        </w:rPr>
        <w:t>.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w:t>
      </w:r>
      <w:r w:rsidR="00776849">
        <w:rPr>
          <w:lang w:eastAsia="de-DE"/>
        </w:rPr>
        <w:t>kt der STAR-LED Platine muss zum</w:t>
      </w:r>
      <w:r>
        <w:rPr>
          <w:lang w:eastAsia="de-DE"/>
        </w:rPr>
        <w:t xml:space="preserve">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AE08E7" w:rsidRDefault="00FB25AA" w:rsidP="00AE08E7">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AE08E7" w:rsidRDefault="00AE08E7" w:rsidP="00AE08E7">
      <w:pPr>
        <w:rPr>
          <w:lang w:eastAsia="de-DE"/>
        </w:rPr>
      </w:pPr>
      <w:r>
        <w:rPr>
          <w:lang w:eastAsia="de-DE"/>
        </w:rPr>
        <w:t>Alter</w:t>
      </w:r>
      <w:r w:rsidR="008E086F">
        <w:rPr>
          <w:lang w:eastAsia="de-DE"/>
        </w:rPr>
        <w:t>nativ:</w:t>
      </w:r>
    </w:p>
    <w:p w:rsidR="008E086F" w:rsidRDefault="008E086F" w:rsidP="008E086F">
      <w:pPr>
        <w:pStyle w:val="Listenabsatz"/>
        <w:numPr>
          <w:ilvl w:val="0"/>
          <w:numId w:val="6"/>
        </w:numPr>
        <w:rPr>
          <w:lang w:eastAsia="de-DE"/>
        </w:rPr>
      </w:pPr>
      <w:r>
        <w:rPr>
          <w:lang w:eastAsia="de-DE"/>
        </w:rPr>
        <w:t xml:space="preserve">Eine Verwendung von </w:t>
      </w:r>
      <w:proofErr w:type="spellStart"/>
      <w:r>
        <w:rPr>
          <w:lang w:eastAsia="de-DE"/>
        </w:rPr>
        <w:t>Konstantstromquellen</w:t>
      </w:r>
      <w:proofErr w:type="spellEnd"/>
      <w:r>
        <w:rPr>
          <w:lang w:eastAsia="de-DE"/>
        </w:rPr>
        <w:t xml:space="preserve"> oder </w:t>
      </w:r>
      <w:proofErr w:type="spellStart"/>
      <w:r>
        <w:rPr>
          <w:lang w:eastAsia="de-DE"/>
        </w:rPr>
        <w:t>Step</w:t>
      </w:r>
      <w:proofErr w:type="spellEnd"/>
      <w:r>
        <w:rPr>
          <w:lang w:eastAsia="de-DE"/>
        </w:rPr>
        <w:t xml:space="preserve">-Down Konvertern steigert die Effizienz des Systems, allerdings </w:t>
      </w:r>
      <w:r w:rsidR="00E14EE4">
        <w:rPr>
          <w:lang w:eastAsia="de-DE"/>
        </w:rPr>
        <w:t>steigen damit auch die Kosten. Für die Verwendung im gezeigten Experiment reicht daher eine LED</w:t>
      </w:r>
    </w:p>
    <w:p w:rsidR="007845F7" w:rsidRDefault="00000C2C" w:rsidP="00000C2C">
      <w:pPr>
        <w:pStyle w:val="berschrift3"/>
        <w:rPr>
          <w:lang w:eastAsia="de-DE"/>
        </w:rPr>
      </w:pPr>
      <w:bookmarkStart w:id="20" w:name="_Toc526621467"/>
      <w:r>
        <w:rPr>
          <w:lang w:eastAsia="de-DE"/>
        </w:rPr>
        <w:lastRenderedPageBreak/>
        <w:t xml:space="preserve">Anfertigen der Lochblende/des </w:t>
      </w:r>
      <w:proofErr w:type="spellStart"/>
      <w:r>
        <w:rPr>
          <w:lang w:eastAsia="de-DE"/>
        </w:rPr>
        <w:t>Pinhols</w:t>
      </w:r>
      <w:bookmarkEnd w:id="20"/>
      <w:proofErr w:type="spellEnd"/>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proofErr w:type="spellStart"/>
      <w:r w:rsidR="00D061E8">
        <w:rPr>
          <w:lang w:eastAsia="de-DE"/>
        </w:rPr>
        <w:t>Hilreich</w:t>
      </w:r>
      <w:proofErr w:type="spellEnd"/>
      <w:r w:rsidR="00D061E8">
        <w:rPr>
          <w:lang w:eastAsia="de-DE"/>
        </w:rPr>
        <w:t xml:space="preserve">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w:t>
      </w:r>
      <w:proofErr w:type="gramStart"/>
      <w:r>
        <w:rPr>
          <w:lang w:eastAsia="de-DE"/>
        </w:rPr>
        <w:t>Rund</w:t>
      </w:r>
      <w:proofErr w:type="gramEnd"/>
      <w:r>
        <w:rPr>
          <w:lang w:eastAsia="de-DE"/>
        </w:rPr>
        <w:t xml:space="preserve"> ausgeschnitten werden, sodass sie mit doppelseitigen Klebeband auf den gedruckten Rahmen geklebt werden kann. </w:t>
      </w:r>
    </w:p>
    <w:p w:rsidR="00D061E8" w:rsidRPr="00000C2C" w:rsidRDefault="00D061E8" w:rsidP="00000C2C">
      <w:pPr>
        <w:rPr>
          <w:lang w:eastAsia="de-DE"/>
        </w:rPr>
      </w:pPr>
      <w:r>
        <w:rPr>
          <w:lang w:eastAsia="de-DE"/>
        </w:rPr>
        <w:t xml:space="preserve">Im Idealfall sieht das Loch so aus (links Beugungsmuster, rechts </w:t>
      </w:r>
      <w:proofErr w:type="spellStart"/>
      <w:r>
        <w:rPr>
          <w:lang w:eastAsia="de-DE"/>
        </w:rPr>
        <w:t>Mikrsokopbild</w:t>
      </w:r>
      <w:proofErr w:type="spellEnd"/>
      <w:r>
        <w:rPr>
          <w:lang w:eastAsia="de-DE"/>
        </w:rPr>
        <w:t xml:space="preserve"> des Lochs):</w:t>
      </w:r>
    </w:p>
    <w:p w:rsidR="007845F7" w:rsidRPr="00FF56F6" w:rsidRDefault="007845F7" w:rsidP="007845F7">
      <w:pPr>
        <w:spacing w:after="0" w:line="240" w:lineRule="auto"/>
        <w:rPr>
          <w:rFonts w:ascii="Times New Roman" w:eastAsia="Times New Roman" w:hAnsi="Times New Roman" w:cs="Times New Roman"/>
          <w:iCs w:val="0"/>
          <w:sz w:val="24"/>
          <w:szCs w:val="24"/>
          <w:lang w:eastAsia="de-DE"/>
        </w:rPr>
      </w:pPr>
    </w:p>
    <w:p w:rsidR="009A0EE1" w:rsidRPr="00B244DB" w:rsidRDefault="00FF56F6">
      <w:pPr>
        <w:rPr>
          <w:rFonts w:eastAsia="Times New Roman"/>
          <w:lang w:eastAsia="de-DE"/>
        </w:rPr>
      </w:pPr>
      <w:r w:rsidRPr="003912BA">
        <w:rPr>
          <w:rFonts w:ascii="Arial" w:eastAsia="Times New Roman" w:hAnsi="Arial" w:cs="Arial"/>
          <w:iCs w:val="0"/>
          <w:noProof/>
          <w:color w:val="9B9B9B"/>
          <w:shd w:val="clear" w:color="auto" w:fill="313B45"/>
          <w:lang w:eastAsia="de-DE"/>
        </w:rPr>
        <w:drawing>
          <wp:anchor distT="0" distB="0" distL="114300" distR="114300" simplePos="0" relativeHeight="251682816" behindDoc="0" locked="0" layoutInCell="1" allowOverlap="1" wp14:anchorId="34F203FA">
            <wp:simplePos x="0" y="0"/>
            <wp:positionH relativeFrom="column">
              <wp:posOffset>786983</wp:posOffset>
            </wp:positionH>
            <wp:positionV relativeFrom="paragraph">
              <wp:posOffset>88338</wp:posOffset>
            </wp:positionV>
            <wp:extent cx="3543809" cy="1771904"/>
            <wp:effectExtent l="0" t="0" r="0" b="6350"/>
            <wp:wrapSquare wrapText="bothSides"/>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43809" cy="1771904"/>
                    </a:xfrm>
                    <a:prstGeom prst="rect">
                      <a:avLst/>
                    </a:prstGeom>
                    <a:noFill/>
                    <a:ln>
                      <a:noFill/>
                    </a:ln>
                  </pic:spPr>
                </pic:pic>
              </a:graphicData>
            </a:graphic>
            <wp14:sizeRelH relativeFrom="page">
              <wp14:pctWidth>0</wp14:pctWidth>
            </wp14:sizeRelH>
            <wp14:sizeRelV relativeFrom="page">
              <wp14:pctHeight>0</wp14:pctHeight>
            </wp14:sizeRelV>
          </wp:anchor>
        </w:drawing>
      </w:r>
      <w:r w:rsidR="007845F7">
        <w:rPr>
          <w:rFonts w:eastAsia="Times New Roman"/>
          <w:lang w:eastAsia="de-DE"/>
        </w:rPr>
        <w:br w:type="page"/>
      </w:r>
    </w:p>
    <w:p w:rsidR="009A0EE1" w:rsidRPr="009A0EE1" w:rsidRDefault="009A0EE1" w:rsidP="009A0EE1">
      <w:pPr>
        <w:pStyle w:val="berschrift1"/>
        <w:rPr>
          <w:rFonts w:eastAsia="Times New Roman"/>
          <w:lang w:eastAsia="de-DE"/>
        </w:rPr>
      </w:pPr>
      <w:bookmarkStart w:id="21" w:name="_Toc526621468"/>
      <w:r>
        <w:rPr>
          <w:rFonts w:eastAsia="Times New Roman"/>
          <w:lang w:eastAsia="de-DE"/>
        </w:rPr>
        <w:lastRenderedPageBreak/>
        <w:t>Theorie</w:t>
      </w:r>
      <w:r w:rsidRPr="009A0EE1">
        <w:rPr>
          <w:rFonts w:eastAsia="Times New Roman"/>
          <w:lang w:eastAsia="de-DE"/>
        </w:rPr>
        <w:t xml:space="preserve"> Teil</w:t>
      </w:r>
      <w:bookmarkEnd w:id="21"/>
    </w:p>
    <w:p w:rsidR="00FF56F6" w:rsidRDefault="00FF56F6" w:rsidP="00FF56F6">
      <w:pPr>
        <w:rPr>
          <w:rFonts w:eastAsia="Times New Roman"/>
          <w:lang w:eastAsia="de-DE"/>
        </w:rPr>
      </w:pPr>
      <w:bookmarkStart w:id="22" w:name="_Toc526621469"/>
      <w:r>
        <w:rPr>
          <w:rFonts w:eastAsia="Times New Roman"/>
          <w:lang w:eastAsia="de-DE"/>
        </w:rPr>
        <w:t xml:space="preserve">Der Teil soll eine rudimentäre Grundlage zum oben durchgeführten Experiment liefern. Es soll dabei lediglich eine grobe Idee von Licht als Welle und der Möglichkeit diese in einem </w:t>
      </w:r>
      <w:proofErr w:type="spellStart"/>
      <w:r>
        <w:rPr>
          <w:rFonts w:eastAsia="Times New Roman"/>
          <w:lang w:eastAsia="de-DE"/>
        </w:rPr>
        <w:t>Hologram</w:t>
      </w:r>
      <w:proofErr w:type="spellEnd"/>
      <w:r>
        <w:rPr>
          <w:rFonts w:eastAsia="Times New Roman"/>
          <w:lang w:eastAsia="de-DE"/>
        </w:rPr>
        <w:t xml:space="preserve"> aufzunehmen vermitteln. Eine detaillierte Erklärung findet sich in den bekannten Quellen im Netz (Wikipedia ist immer ein guter Anfang!). </w:t>
      </w:r>
    </w:p>
    <w:p w:rsidR="00B244DB" w:rsidRDefault="00776849" w:rsidP="00B244DB">
      <w:pPr>
        <w:pStyle w:val="berschrift2"/>
        <w:rPr>
          <w:rFonts w:eastAsia="Times New Roman"/>
          <w:lang w:eastAsia="de-DE"/>
        </w:rPr>
      </w:pPr>
      <w:r>
        <w:rPr>
          <w:rFonts w:eastAsia="Times New Roman"/>
          <w:lang w:eastAsia="de-DE"/>
        </w:rPr>
        <w:t>Was ist L</w:t>
      </w:r>
      <w:r w:rsidR="00B244DB">
        <w:rPr>
          <w:rFonts w:eastAsia="Times New Roman"/>
          <w:lang w:eastAsia="de-DE"/>
        </w:rPr>
        <w:t>icht?</w:t>
      </w:r>
      <w:bookmarkEnd w:id="22"/>
    </w:p>
    <w:p w:rsidR="00FF56F6" w:rsidRDefault="00FF56F6" w:rsidP="00FF56F6">
      <w:pPr>
        <w:rPr>
          <w:lang w:eastAsia="de-DE"/>
        </w:rPr>
      </w:pPr>
      <w:r>
        <w:rPr>
          <w:lang w:eastAsia="de-DE"/>
        </w:rPr>
        <w:t xml:space="preserve">Man hört immer davon, dass Licht sowohl Teilchen (Photonen), als auch Wellencharakter (z.B. Ausbreitungsrichtung=Lichtstrahlen) aufweist. Die Holographie beruht vor allem auf dem Wellencharakter des Lichts. Denn anders als in der Photographie, wo die Detektoren immer Intensitäten messen, können wir in der Holographie die Welle, also die komplexe Amplitude (Amplitude und Phase) rekonstruieren. Aber was heißt das genau? Das Licht, welches z.B. von einer LED ausgesendet wird, verteilt sich in alle Richtungen. Jeder Lichtstrahl ist Ursprung einer einzelnen Lichtwelle mit einer bestimmten Wellenlänge. Ähnlich wie bei einer Gitarrenseite, bei der bestimmte Wellenlängen </w:t>
      </w:r>
      <w:proofErr w:type="spellStart"/>
      <w:r>
        <w:rPr>
          <w:lang w:eastAsia="de-DE"/>
        </w:rPr>
        <w:t>anschwingen</w:t>
      </w:r>
      <w:proofErr w:type="spellEnd"/>
      <w:r>
        <w:rPr>
          <w:lang w:eastAsia="de-DE"/>
        </w:rPr>
        <w:t xml:space="preserve"> können und die akustischen (</w:t>
      </w:r>
      <w:proofErr w:type="spellStart"/>
      <w:r>
        <w:rPr>
          <w:lang w:eastAsia="de-DE"/>
        </w:rPr>
        <w:t>longditudinale</w:t>
      </w:r>
      <w:proofErr w:type="spellEnd"/>
      <w:r>
        <w:rPr>
          <w:lang w:eastAsia="de-DE"/>
        </w:rPr>
        <w:t xml:space="preserve">) Wellen durch den Raum bis hin zu Ohr gelangen, bewegen sich die Lichtwellen im Raum. Anschaulich kann man sich die Welle als Sinusschwingung vorstellen, die zu einem bestimmten Ort im Raum </w:t>
      </w:r>
      <w:proofErr w:type="gramStart"/>
      <w:r>
        <w:rPr>
          <w:lang w:eastAsia="de-DE"/>
        </w:rPr>
        <w:t>ein bestimmte Amplitude</w:t>
      </w:r>
      <w:proofErr w:type="gramEnd"/>
      <w:r>
        <w:rPr>
          <w:lang w:eastAsia="de-DE"/>
        </w:rPr>
        <w:t xml:space="preserve"> (Wert zu einer Zeit und einem Ort) hat. Wenn man diese Sinuswelle hin und her schiebt und die zu einer </w:t>
      </w:r>
      <w:proofErr w:type="spellStart"/>
      <w:r>
        <w:rPr>
          <w:lang w:eastAsia="de-DE"/>
        </w:rPr>
        <w:t>unverschobenen</w:t>
      </w:r>
      <w:proofErr w:type="spellEnd"/>
      <w:r>
        <w:rPr>
          <w:lang w:eastAsia="de-DE"/>
        </w:rPr>
        <w:t xml:space="preserve"> Welle vergleicht, spricht man von einer Phasendifferenz. Diese Phasendifferenz ist für das Auge nicht sichtbar. Denn abgesehen davon, dass es bloß wenige Nanometer wären (Sichtbares Licht ca. 400-750 </w:t>
      </w:r>
      <w:proofErr w:type="spellStart"/>
      <w:r>
        <w:rPr>
          <w:lang w:eastAsia="de-DE"/>
        </w:rPr>
        <w:t>nm</w:t>
      </w:r>
      <w:proofErr w:type="spellEnd"/>
      <w:r>
        <w:rPr>
          <w:lang w:eastAsia="de-DE"/>
        </w:rPr>
        <w:t>), summiert das Auge und alle bisherigen Detektoren (z.B. Kameras) das Licht auf. Sie integrieren es, da sie schlichtweg zu langsam sind.</w:t>
      </w:r>
    </w:p>
    <w:p w:rsidR="00FF56F6" w:rsidRDefault="00FF56F6" w:rsidP="00FF56F6">
      <w:pPr>
        <w:rPr>
          <w:lang w:eastAsia="de-DE"/>
        </w:rPr>
      </w:pPr>
      <w:r>
        <w:rPr>
          <w:lang w:eastAsia="de-DE"/>
        </w:rPr>
        <w:t xml:space="preserve">Ein Hologramm macht kann diese Differenz jedoch festhalten. In der Musik lässt sich so eine Phasenverschiebung ebenfalls „sichtbar“ bzw. hörbar machen. Eine gut gestimmte und eine leicht verstimmte Gitarre spielen beide ein A. Das was man hört ist die Summe der beiden Frequenzen – in diesem Fall Schwebung genannt. Die Phase ist kodiert. Beim Licht funktioniert das genauso. Man lässt Wellen (transversal) </w:t>
      </w:r>
      <w:proofErr w:type="spellStart"/>
      <w:r>
        <w:rPr>
          <w:lang w:eastAsia="de-DE"/>
        </w:rPr>
        <w:t>miteinader</w:t>
      </w:r>
      <w:proofErr w:type="spellEnd"/>
      <w:r>
        <w:rPr>
          <w:lang w:eastAsia="de-DE"/>
        </w:rPr>
        <w:t xml:space="preserve"> in einem Ort interferieren. Häufig spricht man dabei von Kohärenz, was nichts anderes als die </w:t>
      </w:r>
      <w:proofErr w:type="spellStart"/>
      <w:r>
        <w:rPr>
          <w:lang w:eastAsia="de-DE"/>
        </w:rPr>
        <w:t>Interfenzfähigkeit</w:t>
      </w:r>
      <w:proofErr w:type="spellEnd"/>
      <w:r>
        <w:rPr>
          <w:lang w:eastAsia="de-DE"/>
        </w:rPr>
        <w:t xml:space="preserve"> von Licht beschreibt. Es gibt konstruktive und destruktive Interferenz, wobei sich bei der Konstruktiven Wellenberge (die Maxima der unendlich ausgedehnten Sinusschwingung) gegenseitig verstärken. Bei der destruktiven Interferenz löschen sie sich aus. Zu sehen ist das in der folgenden Abbildung:</w:t>
      </w:r>
    </w:p>
    <w:p w:rsidR="00330310" w:rsidRDefault="00330310" w:rsidP="00FF56F6">
      <w:pPr>
        <w:rPr>
          <w:lang w:eastAsia="de-DE"/>
        </w:rPr>
      </w:pPr>
      <w:r w:rsidRPr="00330310">
        <w:rPr>
          <w:noProof/>
          <w:lang w:eastAsia="de-DE"/>
        </w:rPr>
        <w:drawing>
          <wp:inline distT="0" distB="0" distL="0" distR="0" wp14:anchorId="63C3CD43" wp14:editId="2E5FDEBD">
            <wp:extent cx="5756910" cy="1918970"/>
            <wp:effectExtent l="0" t="0" r="0" b="0"/>
            <wp:docPr id="17" name="Inhaltsplatzhalter 3">
              <a:extLst xmlns:a="http://schemas.openxmlformats.org/drawingml/2006/main">
                <a:ext uri="{FF2B5EF4-FFF2-40B4-BE49-F238E27FC236}">
                  <a16:creationId xmlns:a16="http://schemas.microsoft.com/office/drawing/2014/main" id="{671ABA44-2887-3A4D-99D8-29B5024C1E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3">
                      <a:extLst>
                        <a:ext uri="{FF2B5EF4-FFF2-40B4-BE49-F238E27FC236}">
                          <a16:creationId xmlns:a16="http://schemas.microsoft.com/office/drawing/2014/main" id="{671ABA44-2887-3A4D-99D8-29B5024C1EDD}"/>
                        </a:ext>
                      </a:extLst>
                    </pic:cNvPr>
                    <pic:cNvPicPr>
                      <a:picLocks noGrp="1" noChangeAspect="1"/>
                    </pic:cNvPicPr>
                  </pic:nvPicPr>
                  <pic:blipFill>
                    <a:blip r:embed="rId46"/>
                    <a:stretch>
                      <a:fillRect/>
                    </a:stretch>
                  </pic:blipFill>
                  <pic:spPr>
                    <a:xfrm>
                      <a:off x="0" y="0"/>
                      <a:ext cx="5756910" cy="1918970"/>
                    </a:xfrm>
                    <a:prstGeom prst="rect">
                      <a:avLst/>
                    </a:prstGeom>
                  </pic:spPr>
                </pic:pic>
              </a:graphicData>
            </a:graphic>
          </wp:inline>
        </w:drawing>
      </w:r>
    </w:p>
    <w:p w:rsidR="00B244DB" w:rsidRDefault="00F0539B" w:rsidP="00B244DB">
      <w:pPr>
        <w:pStyle w:val="berschrift2"/>
        <w:rPr>
          <w:lang w:eastAsia="de-DE"/>
        </w:rPr>
      </w:pPr>
      <w:bookmarkStart w:id="23" w:name="_Toc526621470"/>
      <w:r>
        <w:rPr>
          <w:lang w:eastAsia="de-DE"/>
        </w:rPr>
        <w:t>Was ist Kohärenz</w:t>
      </w:r>
      <w:r w:rsidR="00B244DB">
        <w:rPr>
          <w:lang w:eastAsia="de-DE"/>
        </w:rPr>
        <w:t>?</w:t>
      </w:r>
      <w:bookmarkEnd w:id="23"/>
    </w:p>
    <w:p w:rsidR="00F0539B" w:rsidRDefault="00F0539B" w:rsidP="00F0539B">
      <w:pPr>
        <w:rPr>
          <w:lang w:eastAsia="de-DE"/>
        </w:rPr>
      </w:pPr>
    </w:p>
    <w:p w:rsidR="00F0539B" w:rsidRDefault="00F0539B" w:rsidP="00F0539B">
      <w:pPr>
        <w:rPr>
          <w:lang w:eastAsia="de-DE"/>
        </w:rPr>
      </w:pPr>
      <w:r>
        <w:rPr>
          <w:lang w:eastAsia="de-DE"/>
        </w:rPr>
        <w:lastRenderedPageBreak/>
        <w:t xml:space="preserve">Wie oben schon erwähnt beschreibt die Kohärenz die Interferenzfähigkeit von Licht. Vorab sei gesagt, dass Wellen immer mit einander Interferieren. Das </w:t>
      </w:r>
      <w:proofErr w:type="spellStart"/>
      <w:r>
        <w:rPr>
          <w:lang w:eastAsia="de-DE"/>
        </w:rPr>
        <w:t>Voluemen</w:t>
      </w:r>
      <w:proofErr w:type="spellEnd"/>
      <w:r>
        <w:rPr>
          <w:lang w:eastAsia="de-DE"/>
        </w:rPr>
        <w:t xml:space="preserve"> (sowohl zeitlich, als auch räumlich), in dem das passiert gibt darüber dann eine Aussage wie groß oder klein die räumliche bzw. zeitliche Interferenz ist. </w:t>
      </w:r>
    </w:p>
    <w:p w:rsidR="00566009" w:rsidRDefault="00F0539B" w:rsidP="00F0539B">
      <w:r w:rsidRPr="00462929">
        <w:rPr>
          <w:noProof/>
        </w:rPr>
        <w:drawing>
          <wp:anchor distT="0" distB="0" distL="114300" distR="114300" simplePos="0" relativeHeight="251681792" behindDoc="0" locked="0" layoutInCell="1" allowOverlap="1" wp14:anchorId="620D3B8B" wp14:editId="30B24187">
            <wp:simplePos x="0" y="0"/>
            <wp:positionH relativeFrom="column">
              <wp:posOffset>981220</wp:posOffset>
            </wp:positionH>
            <wp:positionV relativeFrom="paragraph">
              <wp:posOffset>3190792</wp:posOffset>
            </wp:positionV>
            <wp:extent cx="3351530" cy="2308225"/>
            <wp:effectExtent l="0" t="0" r="1270" b="3175"/>
            <wp:wrapTopAndBottom/>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51530" cy="23082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 xml:space="preserve">Das Michelson Interferometer ist das beste Beispiel um zeitliche Interferenz zu erklären. Mein hat einen Lichtstrahl (z.B. Laserstrahl) der auf einen Strahlteiler trifft. Dieser teilt den </w:t>
      </w:r>
      <w:r w:rsidR="00894F3E">
        <w:t>St</w:t>
      </w:r>
      <w:r>
        <w:t>rahl zu gleichen Teilen auf, wobei beiden Strahlen jeweil</w:t>
      </w:r>
      <w:r w:rsidR="00894F3E">
        <w:t>s</w:t>
      </w:r>
      <w:r>
        <w:t xml:space="preserve"> auf einen Spiegel treffen, die das Licht direkt zurück auf den Strahlteiler reflektieren. Der Teil, der nicht zurück zur Strahlquelle zurück geht kann auf einem Schirm zur Interferenz gebracht werden. Dabei sind die beiden Anteile mit A1 und A2 bezeichnet. Der optische Weg, den beide Strahlen jeweils zurücklegen entscheidet darüber ob die Lichtstrahlen in Phase sind und somit auf dem Schirm miteinander interferieren können. Eine monochrome, also </w:t>
      </w:r>
      <w:proofErr w:type="spellStart"/>
      <w:r>
        <w:t>schmalbandige</w:t>
      </w:r>
      <w:proofErr w:type="spellEnd"/>
      <w:r>
        <w:t xml:space="preserve"> (nur eine Wellenlänge) Lichtquelle hat eine hohe zeitliche Kohärenz. Das heißt, dass einer der beiden Arme des Interferometers weit bewegt werden kann und dennoch ein </w:t>
      </w:r>
      <w:proofErr w:type="spellStart"/>
      <w:r>
        <w:t>Intereferenzmuster</w:t>
      </w:r>
      <w:proofErr w:type="spellEnd"/>
      <w:r>
        <w:t>, nämlich die Summe von A1+A2, zu sehen. Das stimmt nur halb, denn die Summe muss – da wir wieder nur Intensitäten beobachten – quadrie</w:t>
      </w:r>
      <w:r w:rsidR="00D47C68">
        <w:t>r</w:t>
      </w:r>
      <w:r>
        <w:t xml:space="preserve">t werden. Das löscht die Phaseninformation. Die Phasen </w:t>
      </w:r>
      <w:r w:rsidR="00D47C68">
        <w:t>I</w:t>
      </w:r>
      <w:r>
        <w:t>nformation ist dennoch im Interferenzmuster enthalten. Unser erstes Hologram</w:t>
      </w:r>
      <w:r w:rsidR="00D47C68">
        <w:t>m</w:t>
      </w:r>
      <w:r>
        <w:t>. Ist die Lichtquelle nicht monochromatisch, sondern sendet viele verschiedene Farben aus – wie z.B. u</w:t>
      </w:r>
      <w:r w:rsidR="00D47C68">
        <w:t>n</w:t>
      </w:r>
      <w:r>
        <w:t>sere LED, dann überlagern nicht nur Sinuswellen mit einer Frequenz (Wellenlänge), sondern viele Sinuswellen mit vielen verschied</w:t>
      </w:r>
      <w:r w:rsidR="00D47C68">
        <w:t>e</w:t>
      </w:r>
      <w:r>
        <w:t>nen Wellenlängen (Spektrum einer Lich</w:t>
      </w:r>
      <w:r w:rsidR="00894F3E">
        <w:t>t</w:t>
      </w:r>
      <w:r>
        <w:t>quelle ist im Grafen gezeigt). Das Kohärenzvolumen singt.</w:t>
      </w:r>
      <w:r w:rsidR="00D47C68">
        <w:t xml:space="preserve"> </w:t>
      </w:r>
      <w:r w:rsidR="00894F3E">
        <w:t xml:space="preserve">Die LED hat somit eine relativ geringe zeitliche Kohärenz, kann aber z.B. durch Farbfilter erhöht werden. </w:t>
      </w:r>
    </w:p>
    <w:p w:rsidR="00F0539B" w:rsidRDefault="00F0539B" w:rsidP="00F0539B"/>
    <w:p w:rsidR="00566009" w:rsidRDefault="00F0539B" w:rsidP="00D47C68">
      <w:r>
        <w:t xml:space="preserve">Das sogenannte </w:t>
      </w:r>
      <w:proofErr w:type="spellStart"/>
      <w:r>
        <w:t>Youngsche</w:t>
      </w:r>
      <w:proofErr w:type="spellEnd"/>
      <w:r>
        <w:t xml:space="preserve"> Doppelspalt Experiment ist das beste Experiment um die räumliche Kohärenz zu visualisieren. Man hat eine (ausgedehnte) Lichtquelle, wobei direkt dahinter eine Blende mit zwei Löchern steht. Mit einem gewissen Abstand hinter der Blende platziert man einen Schirm auf dem das </w:t>
      </w:r>
      <w:proofErr w:type="spellStart"/>
      <w:r>
        <w:t>Intereferenzmuster</w:t>
      </w:r>
      <w:proofErr w:type="spellEnd"/>
      <w:r>
        <w:t xml:space="preserve"> </w:t>
      </w:r>
      <w:r>
        <w:softHyphen/>
        <w:t xml:space="preserve">beobachtet wird, welches die beiden Wellen produziert, die aus den Löchern kommen. Je kleiner die ausgedehnte Lichtquelle ist, desto größer wird die räumliche Kohärenz. Unsere Led – obwohl sie relativ klein ist – hat eine relativ kleine räumliche Kohärenz, welche wir allerdings vergrößern können. </w:t>
      </w:r>
      <w:r w:rsidR="00D47C68">
        <w:t xml:space="preserve">Zum einen gelingt das durch die Filterung mittels </w:t>
      </w:r>
      <w:proofErr w:type="spellStart"/>
      <w:r w:rsidR="00D47C68">
        <w:t>Pinhole</w:t>
      </w:r>
      <w:proofErr w:type="spellEnd"/>
      <w:r w:rsidR="00D47C68">
        <w:t xml:space="preserve">. Zum anderen können wir das </w:t>
      </w:r>
      <w:proofErr w:type="spellStart"/>
      <w:r w:rsidR="00D47C68">
        <w:t>Pinhole</w:t>
      </w:r>
      <w:proofErr w:type="spellEnd"/>
      <w:r w:rsidR="00D47C68">
        <w:t xml:space="preserve"> weiter skalieren, also verkleinern, in dem wir den Abstand zwischen dem </w:t>
      </w:r>
      <w:proofErr w:type="spellStart"/>
      <w:r w:rsidR="00D47C68">
        <w:t>Pinhole</w:t>
      </w:r>
      <w:proofErr w:type="spellEnd"/>
      <w:r w:rsidR="00D47C68">
        <w:t xml:space="preserve"> und Detektor weiter vergrößern. Die </w:t>
      </w:r>
      <w:r w:rsidR="00566009">
        <w:t>Blenden</w:t>
      </w:r>
      <w:r w:rsidR="00D47C68">
        <w:t>ö</w:t>
      </w:r>
      <w:r w:rsidR="00566009">
        <w:t xml:space="preserve">ffnung (und somit auch die räumliche Kohärenz) „skaliert“ mit dem Verhältnis </w:t>
      </w:r>
      <m:oMath>
        <m:r>
          <w:rPr>
            <w:rFonts w:ascii="Cambria Math" w:hAnsi="Cambria Math"/>
            <w:lang w:eastAsia="de-DE"/>
          </w:rPr>
          <m:t>M=</m:t>
        </m:r>
        <m:f>
          <m:fPr>
            <m:ctrlPr>
              <w:ins w:id="24"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sidR="00566009">
        <w:rPr>
          <w:lang w:eastAsia="de-DE"/>
        </w:rPr>
        <w:t xml:space="preserve"> wobei z der Abstand vom Sensor zur Probe und Z der Abstand </w:t>
      </w:r>
      <w:proofErr w:type="gramStart"/>
      <w:r w:rsidR="00566009">
        <w:rPr>
          <w:lang w:eastAsia="de-DE"/>
        </w:rPr>
        <w:t>vom Quelle</w:t>
      </w:r>
      <w:proofErr w:type="gramEnd"/>
      <w:r w:rsidR="00566009">
        <w:rPr>
          <w:lang w:eastAsia="de-DE"/>
        </w:rPr>
        <w:t xml:space="preserve"> zum Sensor ist. </w:t>
      </w:r>
      <w:r w:rsidR="00D47C68">
        <w:rPr>
          <w:lang w:eastAsia="de-DE"/>
        </w:rPr>
        <w:t xml:space="preserve">Das ist visualisiert in der Grafik unten. </w:t>
      </w:r>
    </w:p>
    <w:p w:rsidR="00566009" w:rsidRPr="00566009" w:rsidRDefault="00566009" w:rsidP="00A9427C">
      <w:pPr>
        <w:pStyle w:val="Listenabsatz"/>
        <w:numPr>
          <w:ilvl w:val="1"/>
          <w:numId w:val="9"/>
        </w:numPr>
        <w:rPr>
          <w:lang w:eastAsia="de-DE"/>
        </w:rPr>
      </w:pPr>
      <w:r w:rsidRPr="00566009">
        <w:rPr>
          <w:lang w:eastAsia="de-DE"/>
        </w:rPr>
        <w:lastRenderedPageBreak/>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Pr="00566009"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2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6"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2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8"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2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1"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2"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3"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34"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70304E" w:rsidRPr="00566009" w:rsidRDefault="0070304E"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35" w:author="Benedict Diederich" w:date="2018-10-02T10:59:00Z">
                                        <w:rPr>
                                          <w:rFonts w:ascii="Cambria Math" w:eastAsia="MS PGothic" w:hAnsi="Cambria Math" w:cstheme="minorBidi"/>
                                          <w:i/>
                                          <w:iCs/>
                                          <w:color w:val="000000" w:themeColor="text1"/>
                                          <w:sz w:val="18"/>
                                          <w:szCs w:val="40"/>
                                        </w:rPr>
                                      </w:ins>
                                    </m:ctrlPr>
                                  </m:fPr>
                                  <m:num>
                                    <m:sSub>
                                      <m:sSubPr>
                                        <m:ctrlPr>
                                          <w:ins w:id="36"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3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8"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3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4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4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43"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44"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4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70304E" w:rsidRPr="00566009" w:rsidRDefault="0070304E" w:rsidP="00566009">
                      <w:pPr>
                        <w:pStyle w:val="StandardWeb"/>
                        <w:spacing w:before="0" w:beforeAutospacing="0" w:after="0" w:afterAutospacing="0"/>
                        <w:ind w:left="547" w:hanging="547"/>
                        <w:textAlignment w:val="baseline"/>
                        <w:rPr>
                          <w:sz w:val="11"/>
                        </w:rPr>
                      </w:pPr>
                      <m:oMath>
                        <m:sSub>
                          <m:sSubPr>
                            <m:ctrlPr>
                              <w:ins w:id="46"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70304E" w:rsidRPr="00566009" w:rsidRDefault="0070304E"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70304E" w:rsidRPr="00566009" w:rsidRDefault="0070304E"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7" w:author="Benedict Diederich" w:date="2018-10-02T10:59:00Z">
                                  <w:rPr>
                                    <w:rFonts w:ascii="Cambria Math" w:eastAsia="MS PGothic" w:hAnsi="Cambria Math" w:cstheme="minorBidi"/>
                                    <w:i/>
                                    <w:iCs/>
                                    <w:color w:val="000000" w:themeColor="text1"/>
                                    <w:sz w:val="18"/>
                                    <w:szCs w:val="40"/>
                                  </w:rPr>
                                </w:ins>
                              </m:ctrlPr>
                            </m:fPr>
                            <m:num>
                              <m:sSub>
                                <m:sSubPr>
                                  <m:ctrlPr>
                                    <w:ins w:id="48"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70304E" w:rsidRDefault="0070304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70304E" w:rsidRDefault="0070304E" w:rsidP="00566009">
                              <w:pPr>
                                <w:pStyle w:val="StandardWeb"/>
                                <w:spacing w:before="0" w:beforeAutospacing="0" w:after="0" w:afterAutospacing="0"/>
                              </w:pPr>
                              <m:oMathPara>
                                <m:oMathParaPr>
                                  <m:jc m:val="centerGroup"/>
                                </m:oMathParaPr>
                                <m:oMath>
                                  <m:sSub>
                                    <m:sSubPr>
                                      <m:ctrlPr>
                                        <w:ins w:id="49"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70304E" w:rsidRDefault="0070304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70304E" w:rsidRDefault="0070304E" w:rsidP="00566009">
                        <w:pPr>
                          <w:pStyle w:val="StandardWeb"/>
                          <w:spacing w:before="0" w:beforeAutospacing="0" w:after="0" w:afterAutospacing="0"/>
                        </w:pPr>
                        <m:oMathPara>
                          <m:oMathParaPr>
                            <m:jc m:val="centerGroup"/>
                          </m:oMathParaPr>
                          <m:oMath>
                            <m:sSub>
                              <m:sSubPr>
                                <m:ctrlPr>
                                  <w:ins w:id="50"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70304E" w:rsidRDefault="0070304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70304E" w:rsidRDefault="0070304E" w:rsidP="00566009">
                              <w:pPr>
                                <w:pStyle w:val="StandardWeb"/>
                                <w:spacing w:before="0" w:beforeAutospacing="0" w:after="0" w:afterAutospacing="0"/>
                              </w:pPr>
                              <m:oMathPara>
                                <m:oMathParaPr>
                                  <m:jc m:val="centerGroup"/>
                                </m:oMathParaPr>
                                <m:oMath>
                                  <m:sSub>
                                    <m:sSubPr>
                                      <m:ctrlPr>
                                        <w:ins w:id="51"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70304E" w:rsidRDefault="0070304E"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70304E" w:rsidRDefault="0070304E"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70304E" w:rsidRDefault="0070304E" w:rsidP="00566009">
                        <w:pPr>
                          <w:pStyle w:val="StandardWeb"/>
                          <w:spacing w:before="0" w:beforeAutospacing="0" w:after="0" w:afterAutospacing="0"/>
                        </w:pPr>
                        <m:oMathPara>
                          <m:oMathParaPr>
                            <m:jc m:val="centerGroup"/>
                          </m:oMathParaPr>
                          <m:oMath>
                            <m:sSub>
                              <m:sSubPr>
                                <m:ctrlPr>
                                  <w:ins w:id="52"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B244DB" w:rsidRDefault="00B244DB" w:rsidP="00B244DB">
      <w:pPr>
        <w:pStyle w:val="berschrift2"/>
        <w:rPr>
          <w:lang w:eastAsia="de-DE"/>
        </w:rPr>
      </w:pPr>
      <w:bookmarkStart w:id="53" w:name="_Toc526621473"/>
      <w:r>
        <w:rPr>
          <w:lang w:eastAsia="de-DE"/>
        </w:rPr>
        <w:lastRenderedPageBreak/>
        <w:t>Holographie</w:t>
      </w:r>
      <w:bookmarkEnd w:id="53"/>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proofErr w:type="spellStart"/>
      <w:r>
        <w:rPr>
          <w:lang w:eastAsia="de-DE"/>
        </w:rPr>
        <w:t>Vorelsung</w:t>
      </w:r>
      <w:proofErr w:type="spellEnd"/>
      <w:r>
        <w:rPr>
          <w:lang w:eastAsia="de-DE"/>
        </w:rPr>
        <w:t xml:space="preserve">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w:t>
      </w:r>
      <w:proofErr w:type="spellStart"/>
      <w:r w:rsidRPr="00650116">
        <w:t>Hologram</w:t>
      </w:r>
      <w:proofErr w:type="spellEnd"/>
      <w:r w:rsidRPr="00650116">
        <w:t>”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 xml:space="preserve">Gleiche Phasenbeziehung, gleiche Wellenlänge, räumlich/zeitlich </w:t>
      </w:r>
      <w:proofErr w:type="gramStart"/>
      <w:r w:rsidRPr="00650116">
        <w:t>Kohärent,  etc.</w:t>
      </w:r>
      <w:proofErr w:type="gramEnd"/>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proofErr w:type="spellStart"/>
      <w:r>
        <w:rPr>
          <w:lang w:eastAsia="de-DE"/>
        </w:rPr>
        <w:t>Very</w:t>
      </w:r>
      <w:proofErr w:type="spellEnd"/>
      <w:r>
        <w:rPr>
          <w:lang w:eastAsia="de-DE"/>
        </w:rPr>
        <w:t xml:space="preserve"> Basic Fourier Transform </w:t>
      </w:r>
    </w:p>
    <w:p w:rsidR="00462929" w:rsidRDefault="00462929" w:rsidP="00462929">
      <w:pPr>
        <w:pStyle w:val="Listenabsatz"/>
        <w:numPr>
          <w:ilvl w:val="1"/>
          <w:numId w:val="9"/>
        </w:numPr>
        <w:rPr>
          <w:lang w:eastAsia="de-DE"/>
        </w:rPr>
      </w:pPr>
      <w:proofErr w:type="spellStart"/>
      <w:r>
        <w:rPr>
          <w:lang w:eastAsia="de-DE"/>
        </w:rPr>
        <w:t>Example</w:t>
      </w:r>
      <w:proofErr w:type="spellEnd"/>
      <w:r>
        <w:rPr>
          <w:lang w:eastAsia="de-DE"/>
        </w:rPr>
        <w:t xml:space="preserve"> – </w:t>
      </w:r>
      <w:proofErr w:type="spellStart"/>
      <w:r>
        <w:rPr>
          <w:lang w:eastAsia="de-DE"/>
        </w:rPr>
        <w:t>Cellphone</w:t>
      </w:r>
      <w:proofErr w:type="spellEnd"/>
      <w:r>
        <w:rPr>
          <w:lang w:eastAsia="de-DE"/>
        </w:rPr>
        <w:t xml:space="preserv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 xml:space="preserve">Problem: </w:t>
      </w:r>
      <w:proofErr w:type="spellStart"/>
      <w:r>
        <w:rPr>
          <w:lang w:eastAsia="de-DE"/>
        </w:rPr>
        <w:t>Pseudoscopic</w:t>
      </w:r>
      <w:proofErr w:type="spellEnd"/>
      <w:r>
        <w:rPr>
          <w:lang w:eastAsia="de-DE"/>
        </w:rPr>
        <w:t xml:space="preserve">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 xml:space="preserve">„Angular </w:t>
      </w:r>
      <w:proofErr w:type="spellStart"/>
      <w:r w:rsidRPr="00C67992">
        <w:rPr>
          <w:b/>
          <w:bCs/>
          <w:lang w:eastAsia="de-DE"/>
        </w:rPr>
        <w:t>Spectrum</w:t>
      </w:r>
      <w:proofErr w:type="spellEnd"/>
      <w:r w:rsidRPr="00C67992">
        <w:rPr>
          <w:b/>
          <w:bCs/>
          <w:lang w:eastAsia="de-DE"/>
        </w:rPr>
        <w:t xml:space="preserve"> </w:t>
      </w:r>
      <w:proofErr w:type="spellStart"/>
      <w:r w:rsidRPr="00C67992">
        <w:rPr>
          <w:b/>
          <w:bCs/>
          <w:lang w:eastAsia="de-DE"/>
        </w:rPr>
        <w:t>Method</w:t>
      </w:r>
      <w:proofErr w:type="spellEnd"/>
      <w:r w:rsidRPr="00C67992">
        <w:rPr>
          <w:b/>
          <w:bCs/>
          <w:lang w:eastAsia="de-DE"/>
        </w:rPr>
        <w:t>“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70304E" w:rsidP="00C67992">
      <w:pPr>
        <w:pStyle w:val="Listenabsatz"/>
        <w:numPr>
          <w:ilvl w:val="1"/>
          <w:numId w:val="9"/>
        </w:numPr>
        <w:rPr>
          <w:lang w:eastAsia="de-DE"/>
        </w:rPr>
      </w:pPr>
      <m:oMath>
        <m:sSub>
          <m:sSubPr>
            <m:ctrlPr>
              <w:ins w:id="54"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55"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56" w:author="Benedict Diederich" w:date="2018-10-02T10:59:00Z">
                <w:rPr>
                  <w:rFonts w:ascii="Cambria Math" w:hAnsi="Cambria Math"/>
                  <w:i/>
                  <w:lang w:eastAsia="de-DE"/>
                </w:rPr>
              </w:ins>
            </m:ctrlPr>
          </m:dPr>
          <m:e>
            <m:eqArr>
              <m:eqArrPr>
                <m:ctrlPr>
                  <w:ins w:id="57" w:author="Benedict Diederich" w:date="2018-10-02T10:59:00Z">
                    <w:rPr>
                      <w:rFonts w:ascii="Cambria Math" w:hAnsi="Cambria Math"/>
                      <w:i/>
                      <w:lang w:eastAsia="de-DE"/>
                    </w:rPr>
                  </w:ins>
                </m:ctrlPr>
              </m:eqArrPr>
              <m:e>
                <m:func>
                  <m:funcPr>
                    <m:ctrlPr>
                      <w:ins w:id="58"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59" w:author="Benedict Diederich" w:date="2018-10-02T10:59:00Z">
                            <w:rPr>
                              <w:rFonts w:ascii="Cambria Math" w:hAnsi="Cambria Math"/>
                              <w:i/>
                              <w:lang w:eastAsia="de-DE"/>
                            </w:rPr>
                          </w:ins>
                        </m:ctrlPr>
                      </m:dPr>
                      <m:e>
                        <m:r>
                          <w:rPr>
                            <w:rFonts w:ascii="Cambria Math" w:hAnsi="Cambria Math"/>
                            <w:lang w:eastAsia="de-DE"/>
                          </w:rPr>
                          <m:t>j2πz</m:t>
                        </m:r>
                        <m:f>
                          <m:fPr>
                            <m:ctrlPr>
                              <w:ins w:id="60"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61" w:author="Benedict Diederich" w:date="2018-10-02T10:59:00Z">
                        <w:rPr>
                          <w:rFonts w:ascii="Cambria Math" w:hAnsi="Cambria Math"/>
                          <w:i/>
                          <w:lang w:eastAsia="de-DE"/>
                        </w:rPr>
                      </w:ins>
                    </m:ctrlPr>
                  </m:radPr>
                  <m:deg/>
                  <m:e>
                    <m:r>
                      <w:rPr>
                        <w:rFonts w:ascii="Cambria Math" w:hAnsi="Cambria Math"/>
                        <w:lang w:eastAsia="de-DE"/>
                      </w:rPr>
                      <m:t>1-</m:t>
                    </m:r>
                    <m:sSup>
                      <m:sSupPr>
                        <m:ctrlPr>
                          <w:ins w:id="62" w:author="Benedict Diederich" w:date="2018-10-02T10:59:00Z">
                            <w:rPr>
                              <w:rFonts w:ascii="Cambria Math" w:hAnsi="Cambria Math"/>
                              <w:i/>
                              <w:lang w:eastAsia="de-DE"/>
                            </w:rPr>
                          </w:ins>
                        </m:ctrlPr>
                      </m:sSupPr>
                      <m:e>
                        <m:d>
                          <m:dPr>
                            <m:ctrlPr>
                              <w:ins w:id="63" w:author="Benedict Diederich" w:date="2018-10-02T10:59:00Z">
                                <w:rPr>
                                  <w:rFonts w:ascii="Cambria Math" w:hAnsi="Cambria Math"/>
                                  <w:i/>
                                  <w:lang w:eastAsia="de-DE"/>
                                </w:rPr>
                              </w:ins>
                            </m:ctrlPr>
                          </m:dPr>
                          <m:e>
                            <m:f>
                              <m:fPr>
                                <m:ctrlPr>
                                  <w:ins w:id="64" w:author="Benedict Diederich" w:date="2018-10-02T10:59:00Z">
                                    <w:rPr>
                                      <w:rFonts w:ascii="Cambria Math" w:hAnsi="Cambria Math"/>
                                      <w:i/>
                                      <w:lang w:eastAsia="de-DE"/>
                                    </w:rPr>
                                  </w:ins>
                                </m:ctrlPr>
                              </m:fPr>
                              <m:num>
                                <m:r>
                                  <w:rPr>
                                    <w:rFonts w:ascii="Cambria Math" w:hAnsi="Cambria Math"/>
                                    <w:lang w:eastAsia="de-DE"/>
                                  </w:rPr>
                                  <m:t>λ</m:t>
                                </m:r>
                                <m:sSub>
                                  <m:sSubPr>
                                    <m:ctrlPr>
                                      <w:ins w:id="65"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66" w:author="Benedict Diederich" w:date="2018-10-02T10:59:00Z">
                            <w:rPr>
                              <w:rFonts w:ascii="Cambria Math" w:hAnsi="Cambria Math"/>
                              <w:i/>
                              <w:lang w:eastAsia="de-DE"/>
                            </w:rPr>
                          </w:ins>
                        </m:ctrlPr>
                      </m:sSupPr>
                      <m:e>
                        <m:d>
                          <m:dPr>
                            <m:ctrlPr>
                              <w:ins w:id="67" w:author="Benedict Diederich" w:date="2018-10-02T10:59:00Z">
                                <w:rPr>
                                  <w:rFonts w:ascii="Cambria Math" w:hAnsi="Cambria Math"/>
                                  <w:i/>
                                  <w:lang w:eastAsia="de-DE"/>
                                </w:rPr>
                              </w:ins>
                            </m:ctrlPr>
                          </m:dPr>
                          <m:e>
                            <m:f>
                              <m:fPr>
                                <m:ctrlPr>
                                  <w:ins w:id="68" w:author="Benedict Diederich" w:date="2018-10-02T10:59:00Z">
                                    <w:rPr>
                                      <w:rFonts w:ascii="Cambria Math" w:hAnsi="Cambria Math"/>
                                      <w:i/>
                                      <w:lang w:eastAsia="de-DE"/>
                                    </w:rPr>
                                  </w:ins>
                                </m:ctrlPr>
                              </m:fPr>
                              <m:num>
                                <m:r>
                                  <w:rPr>
                                    <w:rFonts w:ascii="Cambria Math" w:hAnsi="Cambria Math"/>
                                    <w:lang w:eastAsia="de-DE"/>
                                  </w:rPr>
                                  <m:t>λ</m:t>
                                </m:r>
                                <m:sSub>
                                  <m:sSubPr>
                                    <m:ctrlPr>
                                      <w:ins w:id="69"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70" w:author="Benedict Diederich" w:date="2018-10-02T10:59:00Z">
                        <w:rPr>
                          <w:rFonts w:ascii="Cambria Math" w:hAnsi="Cambria Math"/>
                          <w:i/>
                          <w:lang w:eastAsia="de-DE"/>
                        </w:rPr>
                      </w:ins>
                    </m:ctrlPr>
                  </m:radPr>
                  <m:deg/>
                  <m:e>
                    <m:sSubSup>
                      <m:sSubSupPr>
                        <m:ctrlPr>
                          <w:ins w:id="71"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72"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73"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p w:rsidR="00E128D8" w:rsidRDefault="00E128D8" w:rsidP="00E128D8">
      <w:pPr>
        <w:pStyle w:val="berschrift2"/>
        <w:rPr>
          <w:lang w:eastAsia="de-DE"/>
        </w:rPr>
      </w:pPr>
      <w:bookmarkStart w:id="74" w:name="_Toc526621474"/>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304E" w:rsidRDefault="0070304E"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48">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70304E" w:rsidRDefault="0070304E"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70304E" w:rsidRDefault="0070304E"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70304E" w:rsidRDefault="0070304E"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50"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70304E" w:rsidRDefault="0070304E"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70304E" w:rsidRDefault="0070304E"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51" o:title="imag00" croptop="25742f" cropbottom="15638f" cropleft="24878f" cropright="21749f"/>
                </v:shape>
                <w10:wrap type="topAndBottom"/>
              </v:group>
            </w:pict>
          </mc:Fallback>
        </mc:AlternateContent>
      </w:r>
      <w:r>
        <w:rPr>
          <w:lang w:eastAsia="de-DE"/>
        </w:rPr>
        <w:t>Theorie</w:t>
      </w:r>
      <w:bookmarkEnd w:id="74"/>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75" w:name="_Toc526621475"/>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bookmarkEnd w:id="75"/>
    </w:p>
    <w:p w:rsidR="00071ECB" w:rsidRPr="00D70E24" w:rsidRDefault="00071ECB" w:rsidP="007A6D10"/>
    <w:p w:rsidR="00235BCB" w:rsidRDefault="00235BCB" w:rsidP="00235BCB">
      <w:pPr>
        <w:rPr>
          <w:rStyle w:val="berschrift2Zchn"/>
        </w:rPr>
      </w:pPr>
      <w:bookmarkStart w:id="76" w:name="_Toc526621476"/>
      <w:r>
        <w:rPr>
          <w:rStyle w:val="berschrift2Zchn"/>
        </w:rPr>
        <w:t xml:space="preserve">Aufnahme mit </w:t>
      </w:r>
      <w:proofErr w:type="spellStart"/>
      <w:r>
        <w:rPr>
          <w:rStyle w:val="berschrift2Zchn"/>
        </w:rPr>
        <w:t>Raspi-Camera</w:t>
      </w:r>
      <w:bookmarkEnd w:id="76"/>
      <w:proofErr w:type="spellEnd"/>
    </w:p>
    <w:p w:rsidR="00513C7C" w:rsidRDefault="00513C7C" w:rsidP="00513C7C">
      <w:r>
        <w:t xml:space="preserve">Die Kamera ist zentraler Bestandteil der Bildaufnahme. Um dem Grundgedanken der leichten </w:t>
      </w:r>
      <w:proofErr w:type="spellStart"/>
      <w:r>
        <w:t>Verüfgbarkeit</w:t>
      </w:r>
      <w:proofErr w:type="spellEnd"/>
      <w:r>
        <w:t xml:space="preserve"> der Geräte gerecht zu werden, greifen wir auch hier auf Open-Source Lösungen zurück.</w:t>
      </w:r>
    </w:p>
    <w:p w:rsidR="007A6D10" w:rsidRDefault="00235BCB" w:rsidP="007A6D10">
      <w:r w:rsidRPr="00235BCB">
        <w:t xml:space="preserve">Der </w:t>
      </w:r>
      <w:proofErr w:type="spellStart"/>
      <w:r w:rsidRPr="00235BCB">
        <w:t>mini</w:t>
      </w:r>
      <w:proofErr w:type="spellEnd"/>
      <w:r w:rsidRPr="00235BCB">
        <w:t xml:space="preserve">-computer </w:t>
      </w:r>
      <w:proofErr w:type="spellStart"/>
      <w:r w:rsidRPr="00235BCB">
        <w:t>Raspberry</w:t>
      </w:r>
      <w:proofErr w:type="spellEnd"/>
      <w:r w:rsidRPr="00235BCB">
        <w:t xml:space="preserve"> Pi ist der weltweit am </w:t>
      </w:r>
      <w:proofErr w:type="spellStart"/>
      <w:r w:rsidRPr="00235BCB">
        <w:t>moisten</w:t>
      </w:r>
      <w:proofErr w:type="spellEnd"/>
      <w:r w:rsidRPr="00235BCB">
        <w:t xml:space="preserve"> verkaufte Computer und lässt die Steuerung von </w:t>
      </w:r>
      <w:proofErr w:type="spellStart"/>
      <w:r w:rsidRPr="00235BCB">
        <w:t>Hadwarekomponenten</w:t>
      </w:r>
      <w:proofErr w:type="spellEnd"/>
      <w:r w:rsidRPr="00235BCB">
        <w:t xml:space="preserve"> und komplexer Software zu. In diesem Workshop verwenden wir die Kamera des Geräts, welche sehr einfach über das Terminal, aber auch über die Python-</w:t>
      </w:r>
      <w:proofErr w:type="spellStart"/>
      <w:r w:rsidRPr="00235BCB">
        <w:t>SChni</w:t>
      </w:r>
      <w:r w:rsidR="00513C7C">
        <w:t>ttstelle</w:t>
      </w:r>
      <w:proofErr w:type="spellEnd"/>
      <w:r w:rsidR="00513C7C">
        <w:t xml:space="preserve"> </w:t>
      </w:r>
      <w:proofErr w:type="spellStart"/>
      <w:r w:rsidR="00513C7C">
        <w:t>PiCam</w:t>
      </w:r>
      <w:proofErr w:type="spellEnd"/>
      <w:r w:rsidR="00513C7C">
        <w:t xml:space="preserve"> zu bedienen ist.</w:t>
      </w:r>
    </w:p>
    <w:p w:rsidR="00513C7C" w:rsidRDefault="00513C7C" w:rsidP="007A6D10">
      <w:r>
        <w:t>Weitere Informationen gibt es hier:</w:t>
      </w:r>
    </w:p>
    <w:p w:rsidR="00513C7C" w:rsidRPr="00513C7C" w:rsidRDefault="0070304E"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54"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größe</w:t>
      </w:r>
      <w:proofErr w:type="spellEnd"/>
      <w:r>
        <w:rPr>
          <w:rFonts w:ascii="Segoe UI" w:hAnsi="Segoe UI" w:cs="Segoe UI"/>
          <w:color w:val="24292E"/>
        </w:rPr>
        <w:t>: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 xml:space="preserve">Standard </w:t>
      </w:r>
      <w:proofErr w:type="spellStart"/>
      <w:r w:rsidRPr="00513C7C">
        <w:rPr>
          <w:rFonts w:ascii="Segoe UI" w:hAnsi="Segoe UI" w:cs="Segoe UI"/>
          <w:color w:val="24292E"/>
          <w:lang w:val="en-US"/>
        </w:rPr>
        <w:t>Linse</w:t>
      </w:r>
      <w:proofErr w:type="spellEnd"/>
      <w:r>
        <w:rPr>
          <w:rFonts w:ascii="Segoe UI" w:hAnsi="Segoe UI" w:cs="Segoe UI"/>
          <w:color w:val="24292E"/>
          <w:lang w:val="en-US"/>
        </w:rPr>
        <w:t xml:space="preserve"> (</w:t>
      </w:r>
      <w:proofErr w:type="spellStart"/>
      <w:r>
        <w:rPr>
          <w:rFonts w:ascii="Segoe UI" w:hAnsi="Segoe UI" w:cs="Segoe UI"/>
          <w:color w:val="24292E"/>
          <w:lang w:val="en-US"/>
        </w:rPr>
        <w:t>Brennweite</w:t>
      </w:r>
      <w:proofErr w:type="spellEnd"/>
      <w:r>
        <w:rPr>
          <w:rFonts w:ascii="Segoe UI" w:hAnsi="Segoe UI" w:cs="Segoe UI"/>
          <w:color w:val="24292E"/>
          <w:lang w:val="en-US"/>
        </w:rPr>
        <w:t>)</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w:t>
      </w:r>
      <w:proofErr w:type="spellStart"/>
      <w:r>
        <w:t>Shading-Correction</w:t>
      </w:r>
      <w:proofErr w:type="spellEnd"/>
      <w:r>
        <w:t xml:space="preserve">, die Linsen-fehler </w:t>
      </w:r>
      <w:proofErr w:type="spellStart"/>
      <w:r>
        <w:t>ausgleich</w:t>
      </w:r>
      <w:proofErr w:type="spellEnd"/>
      <w:r>
        <w:t xml:space="preserve"> überkompensiert die Bilder nun, was zu einem hellen Rand führt. </w:t>
      </w:r>
    </w:p>
    <w:p w:rsidR="00513C7C" w:rsidRDefault="00513C7C" w:rsidP="00513C7C">
      <w:pPr>
        <w:pStyle w:val="berschrift3"/>
      </w:pPr>
      <w:bookmarkStart w:id="77" w:name="_Toc526621477"/>
      <w:r>
        <w:t>Aufnahme von Hologrammen</w:t>
      </w:r>
      <w:bookmarkEnd w:id="77"/>
    </w:p>
    <w:p w:rsidR="00566009" w:rsidRPr="00566009" w:rsidRDefault="00566009" w:rsidP="00566009">
      <w:r>
        <w:t xml:space="preserve">Wichtig ist es die Kamera zunächst richtig an den </w:t>
      </w:r>
      <w:proofErr w:type="spellStart"/>
      <w:r>
        <w:t>Raspberry</w:t>
      </w:r>
      <w:proofErr w:type="spellEnd"/>
      <w:r>
        <w:t xml:space="preserve"> anzuschließen. Zu beachten ist dabei die </w:t>
      </w:r>
      <w:proofErr w:type="spellStart"/>
      <w:r>
        <w:t>ORietierung</w:t>
      </w:r>
      <w:proofErr w:type="spellEnd"/>
      <w:r>
        <w:t xml:space="preserve"> des sog. </w:t>
      </w:r>
      <w:proofErr w:type="spellStart"/>
      <w:r>
        <w:t>Ribbon</w:t>
      </w:r>
      <w:proofErr w:type="spellEnd"/>
      <w:r>
        <w:t xml:space="preserve"> Kabels. Die Stromversorgung, eine </w:t>
      </w:r>
      <w:proofErr w:type="spellStart"/>
      <w:r>
        <w:t>Tastatur+Maus</w:t>
      </w:r>
      <w:proofErr w:type="spellEnd"/>
      <w:r>
        <w:t xml:space="preserve">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78" w:name="_Toc526621478"/>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Für die Aufnahme von Hologrammen muss die LED eingeschaltet sein. Dann kann das Terminal von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Raspbian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geöffnet werden. Um ein Bild zu erstellen soll nun folgendes eingegeben werden:</w:t>
      </w:r>
      <w:bookmarkEnd w:id="78"/>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79" w:name="_Toc526621479"/>
      <w:proofErr w:type="spellStart"/>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-f test.jpg -t 10000</w:t>
      </w:r>
      <w:bookmarkEnd w:id="79"/>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0" w:name="_Toc526621480"/>
      <w:proofErr w:type="spellStart"/>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w:t>
      </w:r>
      <w:bookmarkEnd w:id="80"/>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1" w:name="_Toc526621481"/>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sog.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die das gesehene Bild auf dem Bildschirm anzeigt</w:t>
      </w:r>
      <w:bookmarkEnd w:id="81"/>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2" w:name="_Toc526621482"/>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home</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pi</w:t>
      </w:r>
      <w:bookmarkEnd w:id="82"/>
      <w:proofErr w:type="spellEnd"/>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3" w:name="_Toc526621483"/>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weitere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welche die Zeit der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Anezige</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(10s, bzw. 10000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ms</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wiedergibt</w:t>
      </w:r>
      <w:bookmarkEnd w:id="83"/>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4" w:name="_GoBack"/>
      <w:bookmarkEnd w:id="84"/>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5" w:name="_Toc526621484"/>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Es können nun mehrere Bilder aufgenommen werden mit unterschiedlichen Dateinamen. Diese dann auf einem USB-Stick speichern und diese mit dem FIJI-</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Plugin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rekosntruieren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bookmarkEnd w:id="85"/>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bookmarkStart w:id="86" w:name="_Toc526621485"/>
      <w:r>
        <w:rPr>
          <w:rStyle w:val="berschrift2Zchn"/>
        </w:rPr>
        <w:t xml:space="preserve">Aufnahme mit M5Stack </w:t>
      </w:r>
      <w:proofErr w:type="spellStart"/>
      <w:r>
        <w:rPr>
          <w:rStyle w:val="berschrift2Zchn"/>
        </w:rPr>
        <w:t>Camera</w:t>
      </w:r>
      <w:bookmarkEnd w:id="86"/>
      <w:proofErr w:type="spellEnd"/>
    </w:p>
    <w:p w:rsidR="00235BCB" w:rsidRDefault="00235BCB" w:rsidP="00235BCB">
      <w:r>
        <w:t xml:space="preserve">Für die Aufnahme des </w:t>
      </w:r>
      <w:proofErr w:type="spellStart"/>
      <w:r>
        <w:t>Holograms</w:t>
      </w:r>
      <w:proofErr w:type="spellEnd"/>
      <w:r>
        <w:t xml:space="preserve">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70304E" w:rsidP="00235BCB">
      <w:hyperlink r:id="rId55"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w:t>
      </w:r>
      <w:proofErr w:type="spellStart"/>
      <w:r>
        <w:rPr>
          <w:lang w:val="en-US"/>
        </w:rPr>
        <w:t>zur</w:t>
      </w:r>
      <w:proofErr w:type="spellEnd"/>
      <w:r>
        <w:rPr>
          <w:lang w:val="en-US"/>
        </w:rPr>
        <w:t xml:space="preserve"> </w:t>
      </w:r>
      <w:proofErr w:type="spellStart"/>
      <w:r>
        <w:rPr>
          <w:lang w:val="en-US"/>
        </w:rPr>
        <w:t>Kamera</w:t>
      </w:r>
      <w:proofErr w:type="spellEnd"/>
      <w:r>
        <w:rPr>
          <w:lang w:val="en-US"/>
        </w:rPr>
        <w:t xml:space="preserve">: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Dual-core </w:t>
      </w:r>
      <w:proofErr w:type="spellStart"/>
      <w:r>
        <w:rPr>
          <w:rFonts w:ascii="Segoe UI" w:hAnsi="Segoe UI" w:cs="Segoe UI"/>
          <w:color w:val="24292E"/>
        </w:rPr>
        <w:t>Tensilica</w:t>
      </w:r>
      <w:proofErr w:type="spellEnd"/>
      <w:r>
        <w:rPr>
          <w:rFonts w:ascii="Segoe UI" w:hAnsi="Segoe UI" w:cs="Segoe UI"/>
          <w:color w:val="24292E"/>
        </w:rPr>
        <w:t xml:space="preserve"> LX6 </w:t>
      </w:r>
      <w:proofErr w:type="spellStart"/>
      <w:r>
        <w:rPr>
          <w:rFonts w:ascii="Segoe UI" w:hAnsi="Segoe UI" w:cs="Segoe UI"/>
          <w:color w:val="24292E"/>
        </w:rPr>
        <w:t>microprocessor</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Bis zu 240MHz </w:t>
      </w:r>
      <w:proofErr w:type="spellStart"/>
      <w:r>
        <w:rPr>
          <w:rFonts w:ascii="Segoe UI" w:hAnsi="Segoe UI" w:cs="Segoe UI"/>
          <w:color w:val="24292E"/>
        </w:rPr>
        <w:t>clock</w:t>
      </w:r>
      <w:proofErr w:type="spellEnd"/>
      <w:r>
        <w:rPr>
          <w:rFonts w:ascii="Segoe UI" w:hAnsi="Segoe UI" w:cs="Segoe UI"/>
          <w:color w:val="24292E"/>
        </w:rPr>
        <w:t xml:space="preserve"> </w:t>
      </w:r>
      <w:proofErr w:type="spellStart"/>
      <w:r>
        <w:rPr>
          <w:rFonts w:ascii="Segoe UI" w:hAnsi="Segoe UI" w:cs="Segoe UI"/>
          <w:color w:val="24292E"/>
        </w:rPr>
        <w:t>frequency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4MB Flash </w:t>
      </w:r>
      <w:proofErr w:type="spellStart"/>
      <w:r>
        <w:rPr>
          <w:rFonts w:ascii="Segoe UI" w:hAnsi="Segoe UI" w:cs="Segoe UI"/>
          <w:color w:val="24292E"/>
        </w:rPr>
        <w:t>memory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Integrierter 802.11 BGN WiFi </w:t>
      </w:r>
      <w:proofErr w:type="spellStart"/>
      <w:r>
        <w:rPr>
          <w:rFonts w:ascii="Segoe UI" w:hAnsi="Segoe UI" w:cs="Segoe UI"/>
          <w:color w:val="24292E"/>
        </w:rPr>
        <w:t>transceiver</w:t>
      </w:r>
      <w:proofErr w:type="spellEnd"/>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proofErr w:type="spellStart"/>
      <w:r w:rsidRPr="00071ECB">
        <w:rPr>
          <w:rFonts w:ascii="Segoe UI" w:hAnsi="Segoe UI" w:cs="Segoe UI"/>
          <w:color w:val="24292E"/>
          <w:lang w:val="en-US"/>
        </w:rPr>
        <w:t>Integrierter</w:t>
      </w:r>
      <w:proofErr w:type="spellEnd"/>
      <w:r w:rsidRPr="00071ECB">
        <w:rPr>
          <w:rFonts w:ascii="Segoe UI" w:hAnsi="Segoe UI" w:cs="Segoe UI"/>
          <w:color w:val="24292E"/>
          <w:lang w:val="en-US"/>
        </w:rPr>
        <w:t xml:space="preserve">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OV2640 </w:t>
      </w:r>
      <w:proofErr w:type="spellStart"/>
      <w:r>
        <w:rPr>
          <w:rFonts w:ascii="Segoe UI" w:hAnsi="Segoe UI" w:cs="Segoe UI"/>
          <w:color w:val="24292E"/>
        </w:rPr>
        <w:t>sensor</w:t>
      </w:r>
      <w:proofErr w:type="spellEnd"/>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YUV(</w:t>
      </w:r>
      <w:proofErr w:type="gramEnd"/>
      <w:r>
        <w:rPr>
          <w:rFonts w:ascii="Segoe UI" w:hAnsi="Segoe UI" w:cs="Segoe UI"/>
          <w:color w:val="24292E"/>
        </w:rPr>
        <w:t>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8-bit </w:t>
      </w:r>
      <w:proofErr w:type="spellStart"/>
      <w:r>
        <w:rPr>
          <w:rFonts w:ascii="Segoe UI" w:hAnsi="Segoe UI" w:cs="Segoe UI"/>
          <w:color w:val="24292E"/>
        </w:rPr>
        <w:t>compressed</w:t>
      </w:r>
      <w:proofErr w:type="spellEnd"/>
      <w:r>
        <w:rPr>
          <w:rFonts w:ascii="Segoe UI" w:hAnsi="Segoe UI" w:cs="Segoe UI"/>
          <w:color w:val="24292E"/>
        </w:rPr>
        <w:t xml:space="preserve"> </w:t>
      </w:r>
      <w:proofErr w:type="spellStart"/>
      <w:r>
        <w:rPr>
          <w:rFonts w:ascii="Segoe UI" w:hAnsi="Segoe UI" w:cs="Segoe UI"/>
          <w:color w:val="24292E"/>
        </w:rPr>
        <w:t>data</w:t>
      </w:r>
      <w:proofErr w:type="spellEnd"/>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8-/10-bit </w:t>
      </w:r>
      <w:proofErr w:type="spellStart"/>
      <w:r>
        <w:rPr>
          <w:rFonts w:ascii="Segoe UI" w:hAnsi="Segoe UI" w:cs="Segoe UI"/>
          <w:color w:val="24292E"/>
        </w:rPr>
        <w:t>Raw</w:t>
      </w:r>
      <w:proofErr w:type="spellEnd"/>
      <w:r>
        <w:rPr>
          <w:rFonts w:ascii="Segoe UI" w:hAnsi="Segoe UI" w:cs="Segoe UI"/>
          <w:color w:val="24292E"/>
        </w:rPr>
        <w:t xml:space="preserve"> RGB </w:t>
      </w:r>
      <w:proofErr w:type="spellStart"/>
      <w:r>
        <w:rPr>
          <w:rFonts w:ascii="Segoe UI" w:hAnsi="Segoe UI" w:cs="Segoe UI"/>
          <w:color w:val="24292E"/>
        </w:rPr>
        <w:t>data</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CCD </w:t>
      </w:r>
      <w:proofErr w:type="spellStart"/>
      <w:proofErr w:type="gramStart"/>
      <w:r>
        <w:rPr>
          <w:rFonts w:ascii="Segoe UI" w:hAnsi="Segoe UI" w:cs="Segoe UI"/>
          <w:color w:val="24292E"/>
        </w:rPr>
        <w:t>size</w:t>
      </w:r>
      <w:proofErr w:type="spellEnd"/>
      <w:r>
        <w:rPr>
          <w:rFonts w:ascii="Segoe UI" w:hAnsi="Segoe UI" w:cs="Segoe UI"/>
          <w:color w:val="24292E"/>
        </w:rPr>
        <w:t xml:space="preserve"> :</w:t>
      </w:r>
      <w:proofErr w:type="gramEnd"/>
      <w:r>
        <w:rPr>
          <w:rFonts w:ascii="Segoe UI" w:hAnsi="Segoe UI" w:cs="Segoe UI"/>
          <w:color w:val="24292E"/>
        </w:rPr>
        <w:t xml:space="preserve">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Field </w:t>
      </w:r>
      <w:proofErr w:type="spellStart"/>
      <w:r>
        <w:rPr>
          <w:rFonts w:ascii="Segoe UI" w:hAnsi="Segoe UI" w:cs="Segoe UI"/>
          <w:color w:val="24292E"/>
        </w:rPr>
        <w:t>of</w:t>
      </w:r>
      <w:proofErr w:type="spellEnd"/>
      <w:r>
        <w:rPr>
          <w:rFonts w:ascii="Segoe UI" w:hAnsi="Segoe UI" w:cs="Segoe UI"/>
          <w:color w:val="24292E"/>
        </w:rPr>
        <w:t xml:space="preserve"> </w:t>
      </w:r>
      <w:proofErr w:type="gramStart"/>
      <w:r>
        <w:rPr>
          <w:rFonts w:ascii="Segoe UI" w:hAnsi="Segoe UI" w:cs="Segoe UI"/>
          <w:color w:val="24292E"/>
        </w:rPr>
        <w:t>View :</w:t>
      </w:r>
      <w:proofErr w:type="gramEnd"/>
      <w:r>
        <w:rPr>
          <w:rFonts w:ascii="Segoe UI" w:hAnsi="Segoe UI" w:cs="Segoe UI"/>
          <w:color w:val="24292E"/>
        </w:rPr>
        <w:t xml:space="preserve"> 78 </w:t>
      </w:r>
      <w:proofErr w:type="spellStart"/>
      <w:r>
        <w:rPr>
          <w:rFonts w:ascii="Segoe UI" w:hAnsi="Segoe UI" w:cs="Segoe UI"/>
          <w:color w:val="24292E"/>
        </w:rPr>
        <w:t>degree</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proofErr w:type="spellStart"/>
      <w:r>
        <w:rPr>
          <w:rFonts w:ascii="Segoe UI" w:hAnsi="Segoe UI" w:cs="Segoe UI"/>
          <w:color w:val="24292E"/>
        </w:rPr>
        <w:t>Maxmium</w:t>
      </w:r>
      <w:proofErr w:type="spellEnd"/>
      <w:r>
        <w:rPr>
          <w:rFonts w:ascii="Segoe UI" w:hAnsi="Segoe UI" w:cs="Segoe UI"/>
          <w:color w:val="24292E"/>
        </w:rPr>
        <w:t xml:space="preserve">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best</w:t>
      </w:r>
      <w:proofErr w:type="spellEnd"/>
      <w:r>
        <w:rPr>
          <w:rFonts w:ascii="Segoe UI" w:hAnsi="Segoe UI" w:cs="Segoe UI"/>
          <w:color w:val="24292E"/>
        </w:rPr>
        <w:t xml:space="preserve"> </w:t>
      </w:r>
      <w:proofErr w:type="spellStart"/>
      <w:r>
        <w:rPr>
          <w:rFonts w:ascii="Segoe UI" w:hAnsi="Segoe UI" w:cs="Segoe UI"/>
          <w:color w:val="24292E"/>
        </w:rPr>
        <w:t>resolution</w:t>
      </w:r>
      <w:proofErr w:type="spellEnd"/>
      <w:r>
        <w:rPr>
          <w:rFonts w:ascii="Segoe UI" w:hAnsi="Segoe UI" w:cs="Segoe UI"/>
          <w:color w:val="24292E"/>
        </w:rPr>
        <w:t>: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87" w:name="_Toc526621486"/>
      <w:proofErr w:type="spellStart"/>
      <w:r w:rsidRPr="00890B33">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87"/>
      <w:proofErr w:type="spellEnd"/>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r w:rsidRPr="008677C0">
        <w:t>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88" w:name="_Toc526621487"/>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Beispiele aus der </w:t>
      </w:r>
      <w:proofErr w:type="spellStart"/>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Rekonstrutkion</w:t>
      </w:r>
      <w:bookmarkEnd w:id="88"/>
      <w:proofErr w:type="spellEnd"/>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89" w:name="_Toc526621488"/>
      <w:r w:rsidRPr="00AA6C29">
        <w:rPr>
          <w:rStyle w:val="berschrift2Zchn"/>
        </w:rPr>
        <w:t>Nützliche Links und Quellen</w:t>
      </w:r>
      <w:bookmarkEnd w:id="89"/>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Ozcan</w:t>
      </w:r>
      <w:proofErr w:type="spellEnd"/>
      <w:r w:rsidRPr="005B0A1C">
        <w:rPr>
          <w:rFonts w:eastAsia="Times New Roman"/>
          <w:lang w:val="en-US" w:eastAsia="de-DE"/>
        </w:rPr>
        <w:t xml:space="preserve"> Papers</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iGEM</w:t>
      </w:r>
      <w:proofErr w:type="spellEnd"/>
      <w:r w:rsidRPr="005B0A1C">
        <w:rPr>
          <w:rFonts w:eastAsia="Times New Roman"/>
          <w:lang w:val="en-US" w:eastAsia="de-DE"/>
        </w:rPr>
        <w:t xml:space="preserve"> 2017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Beniroquai</w:t>
      </w:r>
      <w:proofErr w:type="spellEnd"/>
      <w:r w:rsidRPr="005B0A1C">
        <w:rPr>
          <w:rFonts w:eastAsia="Times New Roman"/>
          <w:lang w:val="en-US" w:eastAsia="de-DE"/>
        </w:rPr>
        <w:t xml:space="preserve">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w:t>
      </w:r>
      <w:proofErr w:type="spellStart"/>
      <w:r w:rsidRPr="005B0A1C">
        <w:rPr>
          <w:rFonts w:eastAsia="Times New Roman"/>
          <w:lang w:val="en-US" w:eastAsia="de-DE"/>
        </w:rPr>
        <w:t>Upsalla</w:t>
      </w:r>
      <w:proofErr w:type="spellEnd"/>
      <w:r w:rsidRPr="005B0A1C">
        <w:rPr>
          <w:rFonts w:eastAsia="Times New Roman"/>
          <w:lang w:val="en-US" w:eastAsia="de-DE"/>
        </w:rPr>
        <w:t xml:space="preserve">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lastRenderedPageBreak/>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proofErr w:type="spellStart"/>
      <w:r w:rsidRPr="00D31D42">
        <w:rPr>
          <w:lang w:val="en-US"/>
        </w:rPr>
        <w:t>Bishara</w:t>
      </w:r>
      <w:proofErr w:type="spellEnd"/>
      <w:r w:rsidRPr="00D31D42">
        <w:rPr>
          <w:lang w:val="en-US"/>
        </w:rPr>
        <w:t xml:space="preserve">, W., Su, T.-W., </w:t>
      </w:r>
      <w:proofErr w:type="spellStart"/>
      <w:r w:rsidRPr="00D31D42">
        <w:rPr>
          <w:lang w:val="en-US"/>
        </w:rPr>
        <w:t>Coskun</w:t>
      </w:r>
      <w:proofErr w:type="spellEnd"/>
      <w:r w:rsidRPr="00D31D42">
        <w:rPr>
          <w:lang w:val="en-US"/>
        </w:rPr>
        <w:t xml:space="preserve">, A. F., &amp; </w:t>
      </w:r>
      <w:proofErr w:type="spellStart"/>
      <w:r w:rsidRPr="00D31D42">
        <w:rPr>
          <w:lang w:val="en-US"/>
        </w:rPr>
        <w:t>Ozcan</w:t>
      </w:r>
      <w:proofErr w:type="spellEnd"/>
      <w:r w:rsidRPr="00D31D42">
        <w:rPr>
          <w:lang w:val="en-US"/>
        </w:rPr>
        <w:t xml:space="preserve">, A. (2010). </w:t>
      </w:r>
      <w:proofErr w:type="spellStart"/>
      <w:r w:rsidRPr="00D31D42">
        <w:rPr>
          <w:lang w:val="en-US"/>
        </w:rPr>
        <w:t>Lensfree</w:t>
      </w:r>
      <w:proofErr w:type="spellEnd"/>
      <w:r w:rsidRPr="00D31D42">
        <w:rPr>
          <w:lang w:val="en-US"/>
        </w:rPr>
        <w:t xml:space="preserv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proofErr w:type="spellStart"/>
      <w:r w:rsidRPr="00D31D42">
        <w:rPr>
          <w:lang w:val="en-US"/>
        </w:rPr>
        <w:t>Bishara</w:t>
      </w:r>
      <w:proofErr w:type="spellEnd"/>
      <w:r w:rsidRPr="00D31D42">
        <w:rPr>
          <w:lang w:val="en-US"/>
        </w:rPr>
        <w:t xml:space="preserve">, W., Zhu, H., &amp; </w:t>
      </w:r>
      <w:proofErr w:type="spellStart"/>
      <w:r w:rsidRPr="00D31D42">
        <w:rPr>
          <w:lang w:val="en-US"/>
        </w:rPr>
        <w:t>Ozcan</w:t>
      </w:r>
      <w:proofErr w:type="spellEnd"/>
      <w:r w:rsidRPr="00D31D42">
        <w:rPr>
          <w:lang w:val="en-US"/>
        </w:rPr>
        <w:t xml:space="preserve">,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(2013a).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(2013b).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proofErr w:type="spellStart"/>
      <w:r w:rsidRPr="00363A0C">
        <w:rPr>
          <w:lang w:val="en-US"/>
        </w:rPr>
        <w:t>Hardie</w:t>
      </w:r>
      <w:proofErr w:type="spellEnd"/>
      <w:r w:rsidRPr="00363A0C">
        <w:rPr>
          <w:lang w:val="en-US"/>
        </w:rPr>
        <w:t xml:space="preserve">, R. C., Barnard, K. J., &amp; Armstrong, E. E. (n.d.). Joint MAP Registration and </w:t>
      </w:r>
      <w:proofErr w:type="gramStart"/>
      <w:r w:rsidRPr="00363A0C">
        <w:rPr>
          <w:lang w:val="en-US"/>
        </w:rPr>
        <w:t>High Resolution</w:t>
      </w:r>
      <w:proofErr w:type="gramEnd"/>
      <w:r w:rsidRPr="00363A0C">
        <w:rPr>
          <w:lang w:val="en-US"/>
        </w:rPr>
        <w:t xml:space="preserve"> Image Estimation Using a Sequence of </w:t>
      </w:r>
      <w:proofErr w:type="spellStart"/>
      <w:r w:rsidRPr="00363A0C">
        <w:rPr>
          <w:lang w:val="en-US"/>
        </w:rPr>
        <w:t>Undersampled</w:t>
      </w:r>
      <w:proofErr w:type="spellEnd"/>
      <w:r w:rsidRPr="00363A0C">
        <w:rPr>
          <w:lang w:val="en-US"/>
        </w:rPr>
        <w:t xml:space="preserve">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 xml:space="preserve">Propagation, B., &amp; Manual, T. (1998). </w:t>
      </w:r>
      <w:proofErr w:type="spellStart"/>
      <w:r w:rsidRPr="00363A0C">
        <w:rPr>
          <w:lang w:val="en-US"/>
        </w:rPr>
        <w:t>LightPipes</w:t>
      </w:r>
      <w:proofErr w:type="spellEnd"/>
      <w:r w:rsidRPr="00363A0C">
        <w:rPr>
          <w:lang w:val="en-US"/>
        </w:rPr>
        <w:t xml:space="preserve"> for </w:t>
      </w:r>
      <w:proofErr w:type="spellStart"/>
      <w:r w:rsidRPr="00363A0C">
        <w:rPr>
          <w:lang w:val="en-US"/>
        </w:rPr>
        <w:t>Matlab</w:t>
      </w:r>
      <w:proofErr w:type="spellEnd"/>
      <w:r w:rsidRPr="00363A0C">
        <w:rPr>
          <w:lang w:val="en-US"/>
        </w:rPr>
        <w:t>, (c), 1–113.</w:t>
      </w:r>
    </w:p>
    <w:p w:rsidR="00D31D42" w:rsidRPr="00363A0C" w:rsidRDefault="00D31D42" w:rsidP="00D31D42">
      <w:pPr>
        <w:tabs>
          <w:tab w:val="left" w:pos="1994"/>
        </w:tabs>
        <w:rPr>
          <w:lang w:val="en-US"/>
        </w:rPr>
      </w:pPr>
      <w:proofErr w:type="spellStart"/>
      <w:r w:rsidRPr="00363A0C">
        <w:rPr>
          <w:lang w:val="en-US"/>
        </w:rPr>
        <w:t>Salih</w:t>
      </w:r>
      <w:proofErr w:type="spellEnd"/>
      <w:r w:rsidRPr="00363A0C">
        <w:rPr>
          <w:lang w:val="en-US"/>
        </w:rPr>
        <w:t xml:space="preserve">,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proofErr w:type="spellStart"/>
      <w:r w:rsidRPr="00363A0C">
        <w:rPr>
          <w:lang w:val="en-US"/>
        </w:rPr>
        <w:t>Seifi</w:t>
      </w:r>
      <w:proofErr w:type="spellEnd"/>
      <w:r w:rsidRPr="00363A0C">
        <w:rPr>
          <w:lang w:val="en-US"/>
        </w:rPr>
        <w:t xml:space="preserve">, M., Fournier, C., &amp; Denis, L. (2012). HoloRec3D: A free </w:t>
      </w:r>
      <w:proofErr w:type="spellStart"/>
      <w:r w:rsidRPr="00363A0C">
        <w:rPr>
          <w:lang w:val="en-US"/>
        </w:rPr>
        <w:t>Matlab</w:t>
      </w:r>
      <w:proofErr w:type="spellEnd"/>
      <w:r w:rsidRPr="00363A0C">
        <w:rPr>
          <w:lang w:val="en-US"/>
        </w:rPr>
        <w:t xml:space="preserve">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proofErr w:type="spellStart"/>
      <w:r w:rsidRPr="00363A0C">
        <w:rPr>
          <w:lang w:val="en-US"/>
        </w:rPr>
        <w:lastRenderedPageBreak/>
        <w:t>Shimobaba</w:t>
      </w:r>
      <w:proofErr w:type="spellEnd"/>
      <w:r w:rsidRPr="00363A0C">
        <w:rPr>
          <w:lang w:val="en-US"/>
        </w:rPr>
        <w:t xml:space="preserve">, T., Weng, J., Sakurai, T., Okada, N., </w:t>
      </w:r>
      <w:proofErr w:type="spellStart"/>
      <w:r w:rsidRPr="00363A0C">
        <w:rPr>
          <w:lang w:val="en-US"/>
        </w:rPr>
        <w:t>Nishitsuji</w:t>
      </w:r>
      <w:proofErr w:type="spellEnd"/>
      <w:r w:rsidRPr="00363A0C">
        <w:rPr>
          <w:lang w:val="en-US"/>
        </w:rPr>
        <w:t xml:space="preserve">,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proofErr w:type="spellStart"/>
      <w:r w:rsidRPr="00363A0C">
        <w:rPr>
          <w:lang w:val="en-US"/>
        </w:rPr>
        <w:t>Shiraki</w:t>
      </w:r>
      <w:proofErr w:type="spellEnd"/>
      <w:r w:rsidRPr="00363A0C">
        <w:rPr>
          <w:lang w:val="en-US"/>
        </w:rPr>
        <w:t xml:space="preserve">, A., Taniguchi, Y., &amp; </w:t>
      </w:r>
      <w:proofErr w:type="spellStart"/>
      <w:r w:rsidRPr="00363A0C">
        <w:rPr>
          <w:lang w:val="en-US"/>
        </w:rPr>
        <w:t>Shimobaba</w:t>
      </w:r>
      <w:proofErr w:type="spellEnd"/>
      <w:r w:rsidRPr="00363A0C">
        <w:rPr>
          <w:lang w:val="en-US"/>
        </w:rPr>
        <w:t xml:space="preserve">,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 xml:space="preserve">Verrier, N., </w:t>
      </w:r>
      <w:proofErr w:type="spellStart"/>
      <w:r w:rsidRPr="00363A0C">
        <w:rPr>
          <w:lang w:val="en-US"/>
        </w:rPr>
        <w:t>Atlan</w:t>
      </w:r>
      <w:proofErr w:type="spellEnd"/>
      <w:r w:rsidRPr="00363A0C">
        <w:rPr>
          <w:lang w:val="en-US"/>
        </w:rPr>
        <w:t xml:space="preserve">, M., Verrier, N., &amp; </w:t>
      </w:r>
      <w:proofErr w:type="spellStart"/>
      <w:r w:rsidRPr="00363A0C">
        <w:rPr>
          <w:lang w:val="en-US"/>
        </w:rPr>
        <w:t>Atlan</w:t>
      </w:r>
      <w:proofErr w:type="spellEnd"/>
      <w:r w:rsidRPr="00363A0C">
        <w:rPr>
          <w:lang w:val="en-US"/>
        </w:rPr>
        <w:t xml:space="preserve">, M. (2011). Off-axis digital hologram </w:t>
      </w:r>
      <w:proofErr w:type="gramStart"/>
      <w:r w:rsidRPr="00363A0C">
        <w:rPr>
          <w:lang w:val="en-US"/>
        </w:rPr>
        <w:t>reconstruction :</w:t>
      </w:r>
      <w:proofErr w:type="gramEnd"/>
      <w:r w:rsidRPr="00363A0C">
        <w:rPr>
          <w:lang w:val="en-US"/>
        </w:rPr>
        <w:t xml:space="preserve"> some practical considerations To cite this version : considerations.</w:t>
      </w:r>
    </w:p>
    <w:p w:rsidR="00D31D42" w:rsidRPr="00D31D42" w:rsidRDefault="00D31D42" w:rsidP="00D31D42">
      <w:pPr>
        <w:tabs>
          <w:tab w:val="left" w:pos="1994"/>
        </w:tabs>
        <w:rPr>
          <w:lang w:val="en-US"/>
        </w:rPr>
      </w:pPr>
      <w:proofErr w:type="spellStart"/>
      <w:r w:rsidRPr="00D31D42">
        <w:t>Kanka</w:t>
      </w:r>
      <w:proofErr w:type="spellEnd"/>
      <w:r w:rsidRPr="00D31D42">
        <w:t xml:space="preserve">, M., Riesenberg, R., </w:t>
      </w:r>
      <w:proofErr w:type="spellStart"/>
      <w:r w:rsidRPr="00D31D42">
        <w:t>Petruck</w:t>
      </w:r>
      <w:proofErr w:type="spellEnd"/>
      <w:r w:rsidRPr="00D31D42">
        <w:t xml:space="preserve">, P., &amp; </w:t>
      </w:r>
      <w:proofErr w:type="spellStart"/>
      <w:r w:rsidRPr="00D31D42">
        <w:t>Graulig</w:t>
      </w:r>
      <w:proofErr w:type="spellEnd"/>
      <w:r w:rsidRPr="00D31D42">
        <w:t xml:space="preserve">, C. (2011). </w:t>
      </w:r>
      <w:r w:rsidRPr="00D31D42">
        <w:rPr>
          <w:lang w:val="en-US"/>
        </w:rPr>
        <w:t xml:space="preserve">High resolution (NA=08) in </w:t>
      </w:r>
      <w:proofErr w:type="spellStart"/>
      <w:r w:rsidRPr="00D31D42">
        <w:rPr>
          <w:lang w:val="en-US"/>
        </w:rPr>
        <w:t>lensless</w:t>
      </w:r>
      <w:proofErr w:type="spellEnd"/>
      <w:r w:rsidRPr="00D31D42">
        <w:rPr>
          <w:lang w:val="en-US"/>
        </w:rPr>
        <w:t xml:space="preserve">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proofErr w:type="spellStart"/>
      <w:r w:rsidRPr="00D31D42">
        <w:rPr>
          <w:lang w:val="en-US"/>
        </w:rPr>
        <w:t>Kirchmann</w:t>
      </w:r>
      <w:proofErr w:type="spellEnd"/>
      <w:r w:rsidRPr="00D31D42">
        <w:rPr>
          <w:lang w:val="en-US"/>
        </w:rPr>
        <w:t xml:space="preserve">, C. C. (2014). A Study of Digital In-Line Holographic Microscopy for Malaria Detection Elin Lundin </w:t>
      </w:r>
      <w:proofErr w:type="gramStart"/>
      <w:r w:rsidRPr="00D31D42">
        <w:rPr>
          <w:lang w:val="en-US"/>
        </w:rPr>
        <w:t>A</w:t>
      </w:r>
      <w:proofErr w:type="gramEnd"/>
      <w:r w:rsidRPr="00D31D42">
        <w:rPr>
          <w:lang w:val="en-US"/>
        </w:rPr>
        <w:t xml:space="preserve"> Study of Digital In-Line Holographic Microscopy for.</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T., &amp; Fink, H. (n.d.). Practical algorithms for simulation and reconstruction of digital in-line holograms, 1–23.</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xml:space="preserve">,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w:t>
      </w:r>
      <w:proofErr w:type="spellStart"/>
      <w:r w:rsidRPr="00363A0C">
        <w:rPr>
          <w:lang w:val="en-US"/>
        </w:rPr>
        <w:t>Nyayapathi</w:t>
      </w:r>
      <w:proofErr w:type="spellEnd"/>
      <w:r w:rsidRPr="00363A0C">
        <w:rPr>
          <w:lang w:val="en-US"/>
        </w:rPr>
        <w:t xml:space="preserve">,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w:t>
      </w:r>
      <w:proofErr w:type="spellStart"/>
      <w:r w:rsidRPr="00D31D42">
        <w:t>Greenbaum</w:t>
      </w:r>
      <w:proofErr w:type="spellEnd"/>
      <w:r w:rsidRPr="00D31D42">
        <w:t xml:space="preserve">, A., &amp; Zhang, Y. (2015). </w:t>
      </w:r>
      <w:r w:rsidRPr="00363A0C">
        <w:rPr>
          <w:lang w:val="en-US"/>
        </w:rPr>
        <w:t xml:space="preserve">Accepted Article </w:t>
      </w:r>
      <w:proofErr w:type="gramStart"/>
      <w:r w:rsidRPr="00363A0C">
        <w:rPr>
          <w:lang w:val="en-US"/>
        </w:rPr>
        <w:t>Preview :</w:t>
      </w:r>
      <w:proofErr w:type="gramEnd"/>
      <w:r w:rsidRPr="00363A0C">
        <w:rPr>
          <w:lang w:val="en-US"/>
        </w:rPr>
        <w:t xml:space="preserve">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w:t>
      </w:r>
      <w:proofErr w:type="spellStart"/>
      <w:r w:rsidRPr="00363A0C">
        <w:rPr>
          <w:lang w:val="en-US"/>
        </w:rPr>
        <w:t>Hennelly</w:t>
      </w:r>
      <w:proofErr w:type="spellEnd"/>
      <w:r w:rsidRPr="00363A0C">
        <w:rPr>
          <w:lang w:val="en-US"/>
        </w:rPr>
        <w:t xml:space="preserve">,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proofErr w:type="spellStart"/>
      <w:r w:rsidRPr="00363A0C">
        <w:rPr>
          <w:lang w:val="en-US"/>
        </w:rPr>
        <w:t>Mudanyali</w:t>
      </w:r>
      <w:proofErr w:type="spellEnd"/>
      <w:r w:rsidRPr="00363A0C">
        <w:rPr>
          <w:lang w:val="en-US"/>
        </w:rPr>
        <w:t xml:space="preserve">, O., Tseng, D., Oh, C., </w:t>
      </w:r>
      <w:proofErr w:type="spellStart"/>
      <w:r w:rsidRPr="00363A0C">
        <w:rPr>
          <w:lang w:val="en-US"/>
        </w:rPr>
        <w:t>Isikman</w:t>
      </w:r>
      <w:proofErr w:type="spellEnd"/>
      <w:r w:rsidRPr="00363A0C">
        <w:rPr>
          <w:lang w:val="en-US"/>
        </w:rPr>
        <w:t xml:space="preserve">, S. O., </w:t>
      </w:r>
      <w:proofErr w:type="spellStart"/>
      <w:r w:rsidRPr="00363A0C">
        <w:rPr>
          <w:lang w:val="en-US"/>
        </w:rPr>
        <w:t>Sencan</w:t>
      </w:r>
      <w:proofErr w:type="spellEnd"/>
      <w:r w:rsidRPr="00363A0C">
        <w:rPr>
          <w:lang w:val="en-US"/>
        </w:rPr>
        <w:t xml:space="preserve">, I., </w:t>
      </w:r>
      <w:proofErr w:type="spellStart"/>
      <w:r w:rsidRPr="00363A0C">
        <w:rPr>
          <w:lang w:val="en-US"/>
        </w:rPr>
        <w:t>Bishara</w:t>
      </w:r>
      <w:proofErr w:type="spellEnd"/>
      <w:r w:rsidRPr="00363A0C">
        <w:rPr>
          <w:lang w:val="en-US"/>
        </w:rPr>
        <w:t xml:space="preserve">, W., … </w:t>
      </w:r>
      <w:proofErr w:type="spellStart"/>
      <w:r w:rsidRPr="00363A0C">
        <w:rPr>
          <w:lang w:val="en-US"/>
        </w:rPr>
        <w:t>Ozcan</w:t>
      </w:r>
      <w:proofErr w:type="spellEnd"/>
      <w:r w:rsidRPr="00363A0C">
        <w:rPr>
          <w:lang w:val="en-US"/>
        </w:rPr>
        <w:t xml:space="preserve">, A. (2010). Compact, light-weight and cost-effective microscope based on </w:t>
      </w:r>
      <w:proofErr w:type="spellStart"/>
      <w:r w:rsidRPr="00363A0C">
        <w:rPr>
          <w:lang w:val="en-US"/>
        </w:rPr>
        <w:t>lensless</w:t>
      </w:r>
      <w:proofErr w:type="spellEnd"/>
      <w:r w:rsidRPr="00363A0C">
        <w:rPr>
          <w:lang w:val="en-US"/>
        </w:rPr>
        <w:t xml:space="preserve">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lastRenderedPageBreak/>
        <w:t xml:space="preserve">Optical Scanning Holography </w:t>
      </w:r>
      <w:proofErr w:type="gramStart"/>
      <w:r w:rsidRPr="00363A0C">
        <w:rPr>
          <w:i/>
          <w:lang w:val="en-US"/>
        </w:rPr>
        <w:t>With</w:t>
      </w:r>
      <w:proofErr w:type="gramEnd"/>
      <w:r w:rsidRPr="00363A0C">
        <w:rPr>
          <w:i/>
          <w:lang w:val="en-US"/>
        </w:rPr>
        <w:t xml:space="preserve"> </w:t>
      </w:r>
      <w:proofErr w:type="spellStart"/>
      <w:r w:rsidRPr="00363A0C">
        <w:rPr>
          <w:i/>
          <w:lang w:val="en-US"/>
        </w:rPr>
        <w:t>Matlab</w:t>
      </w:r>
      <w:proofErr w:type="spellEnd"/>
      <w:r w:rsidRPr="00363A0C">
        <w:rPr>
          <w:i/>
          <w:lang w:val="en-US"/>
        </w:rPr>
        <w:t xml:space="preserve"> ® Optical Scanning Holography With </w:t>
      </w:r>
      <w:proofErr w:type="spellStart"/>
      <w:r w:rsidRPr="00363A0C">
        <w:rPr>
          <w:i/>
          <w:lang w:val="en-US"/>
        </w:rPr>
        <w:t>Matlab</w:t>
      </w:r>
      <w:proofErr w:type="spellEnd"/>
      <w:r w:rsidRPr="00363A0C">
        <w:rPr>
          <w:i/>
          <w:lang w:val="en-US"/>
        </w:rPr>
        <w:t xml:space="preserve">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 xml:space="preserve">Pandey, N. (2011). Digital hologram recording </w:t>
      </w:r>
      <w:proofErr w:type="gramStart"/>
      <w:r w:rsidRPr="00363A0C">
        <w:rPr>
          <w:lang w:val="en-US"/>
        </w:rPr>
        <w:t>systems :</w:t>
      </w:r>
      <w:proofErr w:type="gramEnd"/>
      <w:r w:rsidRPr="00363A0C">
        <w:rPr>
          <w:lang w:val="en-US"/>
        </w:rPr>
        <w:t xml:space="preserve"> some performance improvements.</w:t>
      </w:r>
    </w:p>
    <w:p w:rsidR="00D31D42" w:rsidRPr="00D31D42" w:rsidRDefault="00D31D42" w:rsidP="00D31D42">
      <w:pPr>
        <w:tabs>
          <w:tab w:val="left" w:pos="1994"/>
        </w:tabs>
      </w:pPr>
      <w:r w:rsidRPr="00D31D42">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bookmarkStart w:id="90" w:name="_Toc526621489"/>
      <w:r>
        <w:t>Hilfreiche Links</w:t>
      </w:r>
      <w:bookmarkEnd w:id="90"/>
      <w:r>
        <w:t xml:space="preserve"> </w:t>
      </w:r>
    </w:p>
    <w:p w:rsidR="00363A0C" w:rsidRDefault="00363A0C" w:rsidP="0047045E">
      <w:pPr>
        <w:tabs>
          <w:tab w:val="left" w:pos="1994"/>
        </w:tabs>
      </w:pPr>
    </w:p>
    <w:p w:rsidR="00363A0C" w:rsidRPr="00363A0C" w:rsidRDefault="0070304E" w:rsidP="00363A0C">
      <w:pPr>
        <w:pStyle w:val="Listenabsatz"/>
        <w:numPr>
          <w:ilvl w:val="0"/>
          <w:numId w:val="6"/>
        </w:numPr>
        <w:rPr>
          <w:lang w:eastAsia="de-DE"/>
        </w:rPr>
      </w:pPr>
      <w:hyperlink r:id="rId58" w:history="1">
        <w:r w:rsidR="00363A0C" w:rsidRPr="00363A0C">
          <w:rPr>
            <w:rStyle w:val="Hyperlink"/>
            <w:lang w:eastAsia="de-DE"/>
          </w:rPr>
          <w:t>https://www.jpl.nasa.gov/edu/learn/project/how-to-make-a-pinhole-camera/</w:t>
        </w:r>
      </w:hyperlink>
    </w:p>
    <w:p w:rsidR="00363A0C" w:rsidRPr="00363A0C" w:rsidRDefault="0070304E" w:rsidP="00363A0C">
      <w:pPr>
        <w:pStyle w:val="Listenabsatz"/>
        <w:numPr>
          <w:ilvl w:val="0"/>
          <w:numId w:val="6"/>
        </w:numPr>
        <w:rPr>
          <w:lang w:eastAsia="de-DE"/>
        </w:rPr>
      </w:pPr>
      <w:hyperlink r:id="rId59"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60"/>
      <w:footerReference w:type="default" r:id="rId61"/>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09AE" w:rsidRDefault="005109AE" w:rsidP="00D31D42">
      <w:pPr>
        <w:spacing w:after="0" w:line="240" w:lineRule="auto"/>
      </w:pPr>
      <w:r>
        <w:separator/>
      </w:r>
    </w:p>
  </w:endnote>
  <w:endnote w:type="continuationSeparator" w:id="0">
    <w:p w:rsidR="005109AE" w:rsidRDefault="005109AE"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Content>
      <w:p w:rsidR="0070304E" w:rsidRDefault="0070304E"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70304E" w:rsidRDefault="0070304E"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Content>
      <w:p w:rsidR="0070304E" w:rsidRDefault="0070304E"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70304E" w:rsidRPr="008E656E" w:rsidRDefault="0070304E" w:rsidP="0070304E">
    <w:pPr>
      <w:spacing w:after="0" w:line="240" w:lineRule="auto"/>
      <w:rPr>
        <w:rFonts w:ascii="Calibri" w:eastAsia="Times New Roman" w:hAnsi="Calibri" w:cs="Times New Roman"/>
        <w:iCs w:val="0"/>
        <w:sz w:val="24"/>
        <w:szCs w:val="24"/>
        <w:lang w:eastAsia="de-DE"/>
      </w:rPr>
    </w:pPr>
    <w:r>
      <w:rPr>
        <w:iCs w:val="0"/>
        <w:noProof/>
      </w:rPr>
      <w:drawing>
        <wp:anchor distT="0" distB="0" distL="114300" distR="114300" simplePos="0" relativeHeight="251659264" behindDoc="0" locked="0" layoutInCell="1" allowOverlap="1" wp14:anchorId="04CF4148" wp14:editId="1E081517">
          <wp:simplePos x="0" y="0"/>
          <wp:positionH relativeFrom="column">
            <wp:posOffset>0</wp:posOffset>
          </wp:positionH>
          <wp:positionV relativeFrom="paragraph">
            <wp:posOffset>-81915</wp:posOffset>
          </wp:positionV>
          <wp:extent cx="299720" cy="352425"/>
          <wp:effectExtent l="0" t="0" r="5080" b="3175"/>
          <wp:wrapSquare wrapText="bothSides"/>
          <wp:docPr id="18" name="Grafik 17" descr="https://github.com/bionanoimaging/UC2-GIT/raw/master/IMAGES/UC2_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7" descr="https://github.com/bionanoimaging/UC2-GIT/raw/master/IMAGES/UC2_Logo.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9720" cy="352425"/>
                  </a:xfrm>
                  <a:prstGeom prst="rect">
                    <a:avLst/>
                  </a:prstGeom>
                  <a:noFill/>
                </pic:spPr>
              </pic:pic>
            </a:graphicData>
          </a:graphic>
          <wp14:sizeRelH relativeFrom="page">
            <wp14:pctWidth>0</wp14:pctWidth>
          </wp14:sizeRelH>
          <wp14:sizeRelV relativeFrom="page">
            <wp14:pctHeight>0</wp14:pctHeight>
          </wp14:sizeRelV>
        </wp:anchor>
      </w:drawing>
    </w:r>
    <w:r w:rsidRPr="008E656E">
      <w:rPr>
        <w:rFonts w:ascii="Calibri" w:eastAsia="Times New Roman" w:hAnsi="Calibri" w:cs="Times New Roman"/>
        <w:sz w:val="24"/>
        <w:szCs w:val="24"/>
        <w:lang w:eastAsia="de-DE"/>
      </w:rPr>
      <w:t xml:space="preserve"> - </w:t>
    </w:r>
    <w:proofErr w:type="spellStart"/>
    <w:r w:rsidRPr="008E656E">
      <w:rPr>
        <w:rFonts w:ascii="Calibri" w:eastAsia="Times New Roman" w:hAnsi="Calibri" w:cs="Times New Roman"/>
        <w:sz w:val="24"/>
        <w:szCs w:val="24"/>
        <w:lang w:eastAsia="de-DE"/>
      </w:rPr>
      <w:t>You</w:t>
    </w:r>
    <w:proofErr w:type="spellEnd"/>
    <w:r w:rsidRPr="008E656E">
      <w:rPr>
        <w:rFonts w:ascii="Calibri" w:eastAsia="Times New Roman" w:hAnsi="Calibri" w:cs="Times New Roman"/>
        <w:sz w:val="24"/>
        <w:szCs w:val="24"/>
        <w:lang w:eastAsia="de-DE"/>
      </w:rPr>
      <w:t xml:space="preserve"> See </w:t>
    </w:r>
    <w:proofErr w:type="spellStart"/>
    <w:r w:rsidRPr="008E656E">
      <w:rPr>
        <w:rFonts w:ascii="Calibri" w:eastAsia="Times New Roman" w:hAnsi="Calibri" w:cs="Times New Roman"/>
        <w:sz w:val="24"/>
        <w:szCs w:val="24"/>
        <w:lang w:eastAsia="de-DE"/>
      </w:rPr>
      <w:t>Too</w:t>
    </w:r>
    <w:proofErr w:type="spellEnd"/>
  </w:p>
  <w:p w:rsidR="0070304E" w:rsidRDefault="0070304E"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09AE" w:rsidRDefault="005109AE" w:rsidP="00D31D42">
      <w:pPr>
        <w:spacing w:after="0" w:line="240" w:lineRule="auto"/>
      </w:pPr>
      <w:r>
        <w:separator/>
      </w:r>
    </w:p>
  </w:footnote>
  <w:footnote w:type="continuationSeparator" w:id="0">
    <w:p w:rsidR="005109AE" w:rsidRDefault="005109AE"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2989"/>
    <w:rsid w:val="001A2A3C"/>
    <w:rsid w:val="001A45A9"/>
    <w:rsid w:val="001F4665"/>
    <w:rsid w:val="00235BCB"/>
    <w:rsid w:val="00330310"/>
    <w:rsid w:val="00335409"/>
    <w:rsid w:val="00363A0C"/>
    <w:rsid w:val="003912BA"/>
    <w:rsid w:val="003A1B3E"/>
    <w:rsid w:val="003B70FF"/>
    <w:rsid w:val="003E0796"/>
    <w:rsid w:val="00414E16"/>
    <w:rsid w:val="00444162"/>
    <w:rsid w:val="00462929"/>
    <w:rsid w:val="0047045E"/>
    <w:rsid w:val="00471823"/>
    <w:rsid w:val="00491D20"/>
    <w:rsid w:val="005109AE"/>
    <w:rsid w:val="00513C7C"/>
    <w:rsid w:val="0054274B"/>
    <w:rsid w:val="00566009"/>
    <w:rsid w:val="005B0A1C"/>
    <w:rsid w:val="005B5AFE"/>
    <w:rsid w:val="005E63BD"/>
    <w:rsid w:val="00624480"/>
    <w:rsid w:val="00650116"/>
    <w:rsid w:val="00656480"/>
    <w:rsid w:val="00660A59"/>
    <w:rsid w:val="00686103"/>
    <w:rsid w:val="006A0DF3"/>
    <w:rsid w:val="006A281B"/>
    <w:rsid w:val="0070304E"/>
    <w:rsid w:val="007649EC"/>
    <w:rsid w:val="00776849"/>
    <w:rsid w:val="007845F7"/>
    <w:rsid w:val="007A6D10"/>
    <w:rsid w:val="007B0E68"/>
    <w:rsid w:val="007D090C"/>
    <w:rsid w:val="007D72A2"/>
    <w:rsid w:val="007F6350"/>
    <w:rsid w:val="00812F2B"/>
    <w:rsid w:val="00843E87"/>
    <w:rsid w:val="008677C0"/>
    <w:rsid w:val="00890B33"/>
    <w:rsid w:val="00894F3E"/>
    <w:rsid w:val="008D167D"/>
    <w:rsid w:val="008E086F"/>
    <w:rsid w:val="00936372"/>
    <w:rsid w:val="009A0EE1"/>
    <w:rsid w:val="009D47C0"/>
    <w:rsid w:val="009D6072"/>
    <w:rsid w:val="009E0D83"/>
    <w:rsid w:val="00A162B1"/>
    <w:rsid w:val="00A50C2D"/>
    <w:rsid w:val="00A73AE5"/>
    <w:rsid w:val="00A80B02"/>
    <w:rsid w:val="00A9427C"/>
    <w:rsid w:val="00A96E37"/>
    <w:rsid w:val="00AA6C29"/>
    <w:rsid w:val="00AD78CB"/>
    <w:rsid w:val="00AE08E7"/>
    <w:rsid w:val="00B060D9"/>
    <w:rsid w:val="00B1148D"/>
    <w:rsid w:val="00B244DB"/>
    <w:rsid w:val="00B80EA7"/>
    <w:rsid w:val="00BC4668"/>
    <w:rsid w:val="00BE4E7E"/>
    <w:rsid w:val="00C0692F"/>
    <w:rsid w:val="00C25F33"/>
    <w:rsid w:val="00C67992"/>
    <w:rsid w:val="00D061E8"/>
    <w:rsid w:val="00D31D42"/>
    <w:rsid w:val="00D47C68"/>
    <w:rsid w:val="00D70E24"/>
    <w:rsid w:val="00D80DAE"/>
    <w:rsid w:val="00DC7D3B"/>
    <w:rsid w:val="00DE1CB3"/>
    <w:rsid w:val="00E128D8"/>
    <w:rsid w:val="00E14EE4"/>
    <w:rsid w:val="00E34791"/>
    <w:rsid w:val="00E4150F"/>
    <w:rsid w:val="00EB2F83"/>
    <w:rsid w:val="00ED46A9"/>
    <w:rsid w:val="00ED5394"/>
    <w:rsid w:val="00ED5489"/>
    <w:rsid w:val="00F0539B"/>
    <w:rsid w:val="00F27A51"/>
    <w:rsid w:val="00F8657D"/>
    <w:rsid w:val="00FB25AA"/>
    <w:rsid w:val="00FC0DD5"/>
    <w:rsid w:val="00FD27E2"/>
    <w:rsid w:val="00FE0F29"/>
    <w:rsid w:val="00FF56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 w:type="paragraph" w:styleId="Kopfzeile">
    <w:name w:val="header"/>
    <w:basedOn w:val="Standard"/>
    <w:link w:val="KopfzeileZchn"/>
    <w:uiPriority w:val="99"/>
    <w:unhideWhenUsed/>
    <w:rsid w:val="0070304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304E"/>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911769318">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26" Type="http://schemas.openxmlformats.org/officeDocument/2006/relationships/hyperlink" Target="https://www.thorlabs.com/thorproduct.cfm?partnumber=CP02" TargetMode="External"/><Relationship Id="rId39" Type="http://schemas.openxmlformats.org/officeDocument/2006/relationships/image" Target="media/image13.png"/><Relationship Id="rId21" Type="http://schemas.openxmlformats.org/officeDocument/2006/relationships/hyperlink" Target="https://shop.pimoroni.de/products/raspberry-pi-zero-camera-module" TargetMode="External"/><Relationship Id="rId34" Type="http://schemas.openxmlformats.org/officeDocument/2006/relationships/hyperlink" Target="https://github.com/bionanoimaging/UC2-GIT/tree/master/WORKSHOP/INLINE-HOLOGRAMM" TargetMode="External"/><Relationship Id="rId42" Type="http://schemas.openxmlformats.org/officeDocument/2006/relationships/image" Target="media/image16.emf"/><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hyperlink" Target="https://github.com/m5stack/M5Stack-UserGuide/blob/master/ESP32CAM.md" TargetMode="External"/><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ionanoimaging/UC2-GIT/blob/master/CAD/INLINE_HOLOGRAM/STL/INLINE_HOLOGRAM_10_Lid_el_v0.stl" TargetMode="External"/><Relationship Id="rId29" Type="http://schemas.openxmlformats.org/officeDocument/2006/relationships/hyperlink" Target="https://www.ebay.de/itm/50x-POWER-NEODYM-KUGEL-MAGNET-6-mm-N35-EXPERIMENT-BASTEL-TAFEL/201693302926?hash=item2ef5db908e:g:QgUAAOSwpLNYBJt7" TargetMode="External"/><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hyperlink" Target="https://www.msg-praxisbedarf.de/MENZEL-Objekttraeger-MIT-Mattrand-50-Stueck.htm?websale8=msg&amp;pi=58150&amp;ref=froogle&amp;subref=MEG101126M&amp;gclid=Cj0KCQjw3ebdBRC1ARIsAD8U0V5Luk5NOQ_5EgCx-r_ZP_9B5Slwe-cPsXAOKK-Mx73bsF8DHiD24gEaArfkEALw_wcB" TargetMode="External"/><Relationship Id="rId37" Type="http://schemas.openxmlformats.org/officeDocument/2006/relationships/hyperlink" Target="https://github.com/bionanoimaging/UC2-GIT/tree/master/RASPBERRY-PI" TargetMode="External"/><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hyperlink" Target="https://www.jpl.nasa.gov/edu/learn/project/how-to-make-a-pinhole-camera/" TargetMode="Externa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s://www.conrad.de/de/toolcraft-839670-zylinderschrauben-m3-12-mm-innensechskant-din-912-iso-4762-stahl-88-geschwaerzt-100-st-839670.html" TargetMode="External"/><Relationship Id="rId35" Type="http://schemas.openxmlformats.org/officeDocument/2006/relationships/hyperlink" Target="https://www.anaconda.com/download" TargetMode="External"/><Relationship Id="rId43" Type="http://schemas.openxmlformats.org/officeDocument/2006/relationships/image" Target="media/image17.emf"/><Relationship Id="rId48" Type="http://schemas.openxmlformats.org/officeDocument/2006/relationships/image" Target="media/image22.jpeg"/><Relationship Id="rId56" Type="http://schemas.openxmlformats.org/officeDocument/2006/relationships/image" Target="media/image28.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0.jpeg"/><Relationship Id="rId33" Type="http://schemas.openxmlformats.org/officeDocument/2006/relationships/hyperlink" Target="https://imagej.net/Fiji/Downloads" TargetMode="External"/><Relationship Id="rId38" Type="http://schemas.openxmlformats.org/officeDocument/2006/relationships/image" Target="media/image12.png"/><Relationship Id="rId46" Type="http://schemas.openxmlformats.org/officeDocument/2006/relationships/image" Target="media/image20.tiff"/><Relationship Id="rId59" Type="http://schemas.openxmlformats.org/officeDocument/2006/relationships/hyperlink" Target="http://pinholemoustache.com/wp-content/uploads/2015/09/2c-cu-acul-cu-grija-stenopa.jpg" TargetMode="External"/><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15.emf"/><Relationship Id="rId54" Type="http://schemas.openxmlformats.org/officeDocument/2006/relationships/hyperlink" Target="https://github.com/rwb27/openflexure_microscope/wiki/Camera-Option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hyperlink" Target="https://www.reichelt.de/usb-ladegeraet-5-v-2500-ma-micro-usb-nt-musb-25-sw-p167078.html?PROVID=2788&amp;gclid=Cj0KCQjw3ebdBRC1ARIsAD8U0V5RBH3hKsPJiLh7Pk8SBP6UYqJqPXgTA_QfsG1lmuD5Y75ie5qSEMIaAiNCEALw_wcB&amp;&amp;r=1" TargetMode="External"/><Relationship Id="rId36" Type="http://schemas.openxmlformats.org/officeDocument/2006/relationships/hyperlink" Target="https://ultimaker.com/en/products/ultimaker-cura-software" TargetMode="External"/><Relationship Id="rId49" Type="http://schemas.openxmlformats.org/officeDocument/2006/relationships/image" Target="media/image23.jpeg"/><Relationship Id="rId57" Type="http://schemas.openxmlformats.org/officeDocument/2006/relationships/image" Target="media/image29.jpeg"/><Relationship Id="rId10" Type="http://schemas.openxmlformats.org/officeDocument/2006/relationships/image" Target="media/image3.png"/><Relationship Id="rId31" Type="http://schemas.openxmlformats.org/officeDocument/2006/relationships/hyperlink" Target="https://www.ebay.de/itm/7960-Alu-Aluminium-Rundstab-6-12mm/321920077077?hash=item4af3ee8d15:m:m6S16XrMjjoQHAna_7z12Ug" TargetMode="External"/><Relationship Id="rId44" Type="http://schemas.openxmlformats.org/officeDocument/2006/relationships/image" Target="media/image18.emf"/><Relationship Id="rId52" Type="http://schemas.openxmlformats.org/officeDocument/2006/relationships/image" Target="media/image26.jpe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644FC-2FBC-3648-82C4-538A26EC8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5045</Words>
  <Characters>31790</Characters>
  <Application>Microsoft Office Word</Application>
  <DocSecurity>0</DocSecurity>
  <Lines>264</Lines>
  <Paragraphs>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12</cp:revision>
  <cp:lastPrinted>2018-10-06T18:01:00Z</cp:lastPrinted>
  <dcterms:created xsi:type="dcterms:W3CDTF">2018-10-06T18:01:00Z</dcterms:created>
  <dcterms:modified xsi:type="dcterms:W3CDTF">2018-12-05T04:11:00Z</dcterms:modified>
</cp:coreProperties>
</file>