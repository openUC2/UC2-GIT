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 xml:space="preserve">Entwicklung und Aufbau eines Inline-Holgraphie System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skop zu bauen was sich der Inte</w:t>
      </w:r>
      <w:r w:rsidRPr="001121F0">
        <w:rPr>
          <w:rFonts w:eastAsia="Times New Roman"/>
          <w:lang w:eastAsia="de-DE"/>
        </w:rPr>
        <w:t>feren</w:t>
      </w:r>
      <w:r>
        <w:rPr>
          <w:rFonts w:eastAsia="Times New Roman"/>
          <w:lang w:eastAsia="de-DE"/>
        </w:rPr>
        <w:t>z</w:t>
      </w:r>
      <w:r w:rsidRPr="001121F0">
        <w:rPr>
          <w:rFonts w:eastAsia="Times New Roman"/>
          <w:lang w:eastAsia="de-DE"/>
        </w:rPr>
        <w:t>fähigkeit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eht, welche dann als Basis für die elektronischen Komponent</w:t>
      </w:r>
      <w:r>
        <w:rPr>
          <w:rFonts w:eastAsia="Times New Roman"/>
          <w:lang w:eastAsia="de-DE"/>
        </w:rPr>
        <w:t>e</w:t>
      </w:r>
      <w:r w:rsidRPr="001121F0">
        <w:rPr>
          <w:rFonts w:eastAsia="Times New Roman"/>
          <w:lang w:eastAsia="de-DE"/>
        </w:rPr>
        <w:t xml:space="preserve">n dient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 xml:space="preserve">Der biologische Aspekt dieses Workshops soll die Kreativität der TeilnehmerInnen dazu anregen, eigene Proben zu finden, diese Präparieren und mit dem Mikroskop abbilden. Die digitale Rekonstruktion des Hologramms geschieht mithilfe von quell-offenen Softwaretools wie Python und OpenCV.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r>
        <w:rPr>
          <w:rFonts w:eastAsia="Times New Roman"/>
          <w:lang w:eastAsia="de-DE"/>
        </w:rPr>
        <w:t>Benedic Diederich</w:t>
      </w:r>
    </w:p>
    <w:p w:rsidR="00AD78CB" w:rsidRDefault="00AD78CB" w:rsidP="00AD78CB">
      <w:pPr>
        <w:pStyle w:val="KeinLeerraum"/>
        <w:jc w:val="right"/>
        <w:rPr>
          <w:rFonts w:eastAsia="Times New Roman"/>
          <w:lang w:eastAsia="de-DE"/>
        </w:rPr>
      </w:pPr>
      <w:r>
        <w:rPr>
          <w:rFonts w:eastAsia="Times New Roman"/>
          <w:lang w:eastAsia="de-DE"/>
        </w:rPr>
        <w:t xml:space="preserve">Xavier Uwurukundo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0" w:name="_Toc519951701"/>
      <w:r w:rsidRPr="00A9427C">
        <w:rPr>
          <w:rFonts w:eastAsia="Times New Roman"/>
          <w:lang w:eastAsia="de-DE"/>
        </w:rPr>
        <w:br w:type="page"/>
      </w:r>
    </w:p>
    <w:p w:rsidR="00E128D8" w:rsidRDefault="00E128D8" w:rsidP="00E128D8">
      <w:pPr>
        <w:pStyle w:val="berschrift2"/>
        <w:rPr>
          <w:rFonts w:eastAsia="Times New Roman"/>
          <w:lang w:val="en-US" w:eastAsia="de-DE"/>
        </w:rPr>
      </w:pPr>
      <w:r>
        <w:rPr>
          <w:rFonts w:eastAsia="Times New Roman"/>
          <w:lang w:val="en-US" w:eastAsia="de-DE"/>
        </w:rPr>
        <w:lastRenderedPageBreak/>
        <w:t>Inhaltsverzeichnis</w:t>
      </w:r>
      <w:bookmarkEnd w:id="0"/>
    </w:p>
    <w:sdt>
      <w:sdtPr>
        <w:id w:val="-2104103320"/>
        <w:docPartObj>
          <w:docPartGallery w:val="Table of Contents"/>
          <w:docPartUnique/>
        </w:docPartObj>
      </w:sdtPr>
      <w:sdtEndPr>
        <w:rPr>
          <w:b/>
          <w:bCs/>
          <w:noProof/>
        </w:rPr>
      </w:sdtEndPr>
      <w:sdtContent>
        <w:p w:rsidR="00E128D8" w:rsidRDefault="00D31D42" w:rsidP="00D31D42">
          <w:pPr>
            <w:tabs>
              <w:tab w:val="left" w:pos="1754"/>
            </w:tabs>
          </w:pPr>
          <w:r>
            <w:tab/>
          </w:r>
        </w:p>
        <w:p w:rsidR="00D31D42"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19951701" w:history="1">
            <w:r w:rsidR="00D31D42" w:rsidRPr="009B60A2">
              <w:rPr>
                <w:rStyle w:val="Hyperlink"/>
                <w:rFonts w:eastAsia="Times New Roman"/>
                <w:noProof/>
                <w:lang w:val="en-US" w:eastAsia="de-DE"/>
              </w:rPr>
              <w:t>Inhaltsverzeichnis</w:t>
            </w:r>
            <w:r w:rsidR="00D31D42">
              <w:rPr>
                <w:noProof/>
                <w:webHidden/>
              </w:rPr>
              <w:tab/>
            </w:r>
            <w:r w:rsidR="00D31D42">
              <w:rPr>
                <w:noProof/>
                <w:webHidden/>
              </w:rPr>
              <w:fldChar w:fldCharType="begin"/>
            </w:r>
            <w:r w:rsidR="00D31D42">
              <w:rPr>
                <w:noProof/>
                <w:webHidden/>
              </w:rPr>
              <w:instrText xml:space="preserve"> PAGEREF _Toc519951701 \h </w:instrText>
            </w:r>
            <w:r w:rsidR="00D31D42">
              <w:rPr>
                <w:noProof/>
                <w:webHidden/>
              </w:rPr>
            </w:r>
            <w:r w:rsidR="00D31D42">
              <w:rPr>
                <w:noProof/>
                <w:webHidden/>
              </w:rPr>
              <w:fldChar w:fldCharType="separate"/>
            </w:r>
            <w:r w:rsidR="00D31D42">
              <w:rPr>
                <w:noProof/>
                <w:webHidden/>
              </w:rPr>
              <w:t>2</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2" w:history="1">
            <w:r w:rsidR="00D31D42" w:rsidRPr="009B60A2">
              <w:rPr>
                <w:rStyle w:val="Hyperlink"/>
                <w:rFonts w:eastAsia="Times New Roman"/>
                <w:noProof/>
                <w:lang w:eastAsia="de-DE"/>
              </w:rPr>
              <w:t>Motivation</w:t>
            </w:r>
            <w:r w:rsidR="00D31D42">
              <w:rPr>
                <w:noProof/>
                <w:webHidden/>
              </w:rPr>
              <w:tab/>
            </w:r>
            <w:r w:rsidR="00D31D42">
              <w:rPr>
                <w:noProof/>
                <w:webHidden/>
              </w:rPr>
              <w:fldChar w:fldCharType="begin"/>
            </w:r>
            <w:r w:rsidR="00D31D42">
              <w:rPr>
                <w:noProof/>
                <w:webHidden/>
              </w:rPr>
              <w:instrText xml:space="preserve"> PAGEREF _Toc519951702 \h </w:instrText>
            </w:r>
            <w:r w:rsidR="00D31D42">
              <w:rPr>
                <w:noProof/>
                <w:webHidden/>
              </w:rPr>
            </w:r>
            <w:r w:rsidR="00D31D42">
              <w:rPr>
                <w:noProof/>
                <w:webHidden/>
              </w:rPr>
              <w:fldChar w:fldCharType="separate"/>
            </w:r>
            <w:r w:rsidR="00D31D42">
              <w:rPr>
                <w:noProof/>
                <w:webHidden/>
              </w:rPr>
              <w:t>4</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3" w:history="1">
            <w:r w:rsidR="00D31D42" w:rsidRPr="009B60A2">
              <w:rPr>
                <w:rStyle w:val="Hyperlink"/>
                <w:noProof/>
                <w:lang w:eastAsia="de-DE"/>
              </w:rPr>
              <w:t>VORTEILE ggü. Klassischer Mikroskopie</w:t>
            </w:r>
            <w:r w:rsidR="00D31D42">
              <w:rPr>
                <w:noProof/>
                <w:webHidden/>
              </w:rPr>
              <w:tab/>
            </w:r>
            <w:r w:rsidR="00D31D42">
              <w:rPr>
                <w:noProof/>
                <w:webHidden/>
              </w:rPr>
              <w:fldChar w:fldCharType="begin"/>
            </w:r>
            <w:r w:rsidR="00D31D42">
              <w:rPr>
                <w:noProof/>
                <w:webHidden/>
              </w:rPr>
              <w:instrText xml:space="preserve"> PAGEREF _Toc519951703 \h </w:instrText>
            </w:r>
            <w:r w:rsidR="00D31D42">
              <w:rPr>
                <w:noProof/>
                <w:webHidden/>
              </w:rPr>
            </w:r>
            <w:r w:rsidR="00D31D42">
              <w:rPr>
                <w:noProof/>
                <w:webHidden/>
              </w:rPr>
              <w:fldChar w:fldCharType="separate"/>
            </w:r>
            <w:r w:rsidR="00D31D42">
              <w:rPr>
                <w:noProof/>
                <w:webHidden/>
              </w:rPr>
              <w:t>4</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4" w:history="1">
            <w:r w:rsidR="00D31D42" w:rsidRPr="009B60A2">
              <w:rPr>
                <w:rStyle w:val="Hyperlink"/>
                <w:noProof/>
                <w:lang w:eastAsia="de-DE"/>
              </w:rPr>
              <w:t>OBJECTIVES</w:t>
            </w:r>
            <w:r w:rsidR="00D31D42">
              <w:rPr>
                <w:noProof/>
                <w:webHidden/>
              </w:rPr>
              <w:tab/>
            </w:r>
            <w:r w:rsidR="00D31D42">
              <w:rPr>
                <w:noProof/>
                <w:webHidden/>
              </w:rPr>
              <w:fldChar w:fldCharType="begin"/>
            </w:r>
            <w:r w:rsidR="00D31D42">
              <w:rPr>
                <w:noProof/>
                <w:webHidden/>
              </w:rPr>
              <w:instrText xml:space="preserve"> PAGEREF _Toc519951704 \h </w:instrText>
            </w:r>
            <w:r w:rsidR="00D31D42">
              <w:rPr>
                <w:noProof/>
                <w:webHidden/>
              </w:rPr>
            </w:r>
            <w:r w:rsidR="00D31D42">
              <w:rPr>
                <w:noProof/>
                <w:webHidden/>
              </w:rPr>
              <w:fldChar w:fldCharType="separate"/>
            </w:r>
            <w:r w:rsidR="00D31D42">
              <w:rPr>
                <w:noProof/>
                <w:webHidden/>
              </w:rPr>
              <w:t>5</w:t>
            </w:r>
            <w:r w:rsidR="00D31D42">
              <w:rPr>
                <w:noProof/>
                <w:webHidden/>
              </w:rPr>
              <w:fldChar w:fldCharType="end"/>
            </w:r>
          </w:hyperlink>
        </w:p>
        <w:p w:rsidR="00D31D42" w:rsidRDefault="00A9427C">
          <w:pPr>
            <w:pStyle w:val="Verzeichnis1"/>
            <w:tabs>
              <w:tab w:val="right" w:leader="dot" w:pos="9056"/>
            </w:tabs>
            <w:rPr>
              <w:b w:val="0"/>
              <w:bCs w:val="0"/>
              <w:noProof/>
              <w:sz w:val="24"/>
              <w:szCs w:val="24"/>
              <w:lang w:eastAsia="de-DE"/>
            </w:rPr>
          </w:pPr>
          <w:hyperlink w:anchor="_Toc519951705" w:history="1">
            <w:r w:rsidR="00D31D42" w:rsidRPr="009B60A2">
              <w:rPr>
                <w:rStyle w:val="Hyperlink"/>
                <w:rFonts w:eastAsia="Times New Roman"/>
                <w:noProof/>
                <w:lang w:val="en-US" w:eastAsia="de-DE"/>
              </w:rPr>
              <w:t>Praktischer Teil</w:t>
            </w:r>
            <w:r w:rsidR="00D31D42">
              <w:rPr>
                <w:noProof/>
                <w:webHidden/>
              </w:rPr>
              <w:tab/>
            </w:r>
            <w:r w:rsidR="00D31D42">
              <w:rPr>
                <w:noProof/>
                <w:webHidden/>
              </w:rPr>
              <w:fldChar w:fldCharType="begin"/>
            </w:r>
            <w:r w:rsidR="00D31D42">
              <w:rPr>
                <w:noProof/>
                <w:webHidden/>
              </w:rPr>
              <w:instrText xml:space="preserve"> PAGEREF _Toc519951705 \h </w:instrText>
            </w:r>
            <w:r w:rsidR="00D31D42">
              <w:rPr>
                <w:noProof/>
                <w:webHidden/>
              </w:rPr>
            </w:r>
            <w:r w:rsidR="00D31D42">
              <w:rPr>
                <w:noProof/>
                <w:webHidden/>
              </w:rPr>
              <w:fldChar w:fldCharType="separate"/>
            </w:r>
            <w:r w:rsidR="00D31D42">
              <w:rPr>
                <w:noProof/>
                <w:webHidden/>
              </w:rPr>
              <w:t>6</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6" w:history="1">
            <w:r w:rsidR="00D31D42" w:rsidRPr="009B60A2">
              <w:rPr>
                <w:rStyle w:val="Hyperlink"/>
                <w:rFonts w:eastAsia="Times New Roman"/>
                <w:noProof/>
                <w:lang w:val="en-US" w:eastAsia="de-DE"/>
              </w:rPr>
              <w:t>FERTIGER AUFBAU</w:t>
            </w:r>
            <w:r w:rsidR="00D31D42">
              <w:rPr>
                <w:noProof/>
                <w:webHidden/>
              </w:rPr>
              <w:tab/>
            </w:r>
            <w:r w:rsidR="00D31D42">
              <w:rPr>
                <w:noProof/>
                <w:webHidden/>
              </w:rPr>
              <w:fldChar w:fldCharType="begin"/>
            </w:r>
            <w:r w:rsidR="00D31D42">
              <w:rPr>
                <w:noProof/>
                <w:webHidden/>
              </w:rPr>
              <w:instrText xml:space="preserve"> PAGEREF _Toc519951706 \h </w:instrText>
            </w:r>
            <w:r w:rsidR="00D31D42">
              <w:rPr>
                <w:noProof/>
                <w:webHidden/>
              </w:rPr>
            </w:r>
            <w:r w:rsidR="00D31D42">
              <w:rPr>
                <w:noProof/>
                <w:webHidden/>
              </w:rPr>
              <w:fldChar w:fldCharType="separate"/>
            </w:r>
            <w:r w:rsidR="00D31D42">
              <w:rPr>
                <w:noProof/>
                <w:webHidden/>
              </w:rPr>
              <w:t>6</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7" w:history="1">
            <w:r w:rsidR="00D31D42" w:rsidRPr="009B60A2">
              <w:rPr>
                <w:rStyle w:val="Hyperlink"/>
                <w:noProof/>
                <w:lang w:eastAsia="de-DE"/>
              </w:rPr>
              <w:t>MATERIALIEN</w:t>
            </w:r>
            <w:r w:rsidR="00D31D42">
              <w:rPr>
                <w:noProof/>
                <w:webHidden/>
              </w:rPr>
              <w:tab/>
            </w:r>
            <w:r w:rsidR="00D31D42">
              <w:rPr>
                <w:noProof/>
                <w:webHidden/>
              </w:rPr>
              <w:fldChar w:fldCharType="begin"/>
            </w:r>
            <w:r w:rsidR="00D31D42">
              <w:rPr>
                <w:noProof/>
                <w:webHidden/>
              </w:rPr>
              <w:instrText xml:space="preserve"> PAGEREF _Toc519951707 \h </w:instrText>
            </w:r>
            <w:r w:rsidR="00D31D42">
              <w:rPr>
                <w:noProof/>
                <w:webHidden/>
              </w:rPr>
            </w:r>
            <w:r w:rsidR="00D31D42">
              <w:rPr>
                <w:noProof/>
                <w:webHidden/>
              </w:rPr>
              <w:fldChar w:fldCharType="separate"/>
            </w:r>
            <w:r w:rsidR="00D31D42">
              <w:rPr>
                <w:noProof/>
                <w:webHidden/>
              </w:rPr>
              <w:t>7</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8" w:history="1">
            <w:r w:rsidR="00D31D42" w:rsidRPr="009B60A2">
              <w:rPr>
                <w:rStyle w:val="Hyperlink"/>
                <w:rFonts w:eastAsia="Times New Roman"/>
                <w:noProof/>
                <w:lang w:eastAsia="de-DE"/>
              </w:rPr>
              <w:t>Kurze Einführung in die Inline-Holographie (Vorbereitung für CAD)</w:t>
            </w:r>
            <w:r w:rsidR="00D31D42">
              <w:rPr>
                <w:noProof/>
                <w:webHidden/>
              </w:rPr>
              <w:tab/>
            </w:r>
            <w:r w:rsidR="00D31D42">
              <w:rPr>
                <w:noProof/>
                <w:webHidden/>
              </w:rPr>
              <w:fldChar w:fldCharType="begin"/>
            </w:r>
            <w:r w:rsidR="00D31D42">
              <w:rPr>
                <w:noProof/>
                <w:webHidden/>
              </w:rPr>
              <w:instrText xml:space="preserve"> PAGEREF _Toc519951708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09" w:history="1">
            <w:r w:rsidR="00D31D42" w:rsidRPr="009B60A2">
              <w:rPr>
                <w:rStyle w:val="Hyperlink"/>
                <w:rFonts w:eastAsia="Times New Roman"/>
                <w:noProof/>
                <w:lang w:eastAsia="de-DE"/>
              </w:rPr>
              <w:t>Konzeptionalisierung</w:t>
            </w:r>
            <w:r w:rsidR="00D31D42">
              <w:rPr>
                <w:noProof/>
                <w:webHidden/>
              </w:rPr>
              <w:tab/>
            </w:r>
            <w:r w:rsidR="00D31D42">
              <w:rPr>
                <w:noProof/>
                <w:webHidden/>
              </w:rPr>
              <w:fldChar w:fldCharType="begin"/>
            </w:r>
            <w:r w:rsidR="00D31D42">
              <w:rPr>
                <w:noProof/>
                <w:webHidden/>
              </w:rPr>
              <w:instrText xml:space="preserve"> PAGEREF _Toc519951709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0" w:history="1">
            <w:r w:rsidR="00D31D42" w:rsidRPr="009B60A2">
              <w:rPr>
                <w:rStyle w:val="Hyperlink"/>
                <w:rFonts w:eastAsia="Times New Roman"/>
                <w:noProof/>
                <w:lang w:val="en-US" w:eastAsia="de-DE"/>
              </w:rPr>
              <w:t>Anfertigen des Pinholes</w:t>
            </w:r>
            <w:r w:rsidR="00D31D42">
              <w:rPr>
                <w:noProof/>
                <w:webHidden/>
              </w:rPr>
              <w:tab/>
            </w:r>
            <w:r w:rsidR="00D31D42">
              <w:rPr>
                <w:noProof/>
                <w:webHidden/>
              </w:rPr>
              <w:fldChar w:fldCharType="begin"/>
            </w:r>
            <w:r w:rsidR="00D31D42">
              <w:rPr>
                <w:noProof/>
                <w:webHidden/>
              </w:rPr>
              <w:instrText xml:space="preserve"> PAGEREF _Toc519951710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1" w:history="1">
            <w:r w:rsidR="00D31D42" w:rsidRPr="009B60A2">
              <w:rPr>
                <w:rStyle w:val="Hyperlink"/>
                <w:rFonts w:eastAsia="Times New Roman"/>
                <w:noProof/>
                <w:lang w:eastAsia="de-DE"/>
              </w:rPr>
              <w:t>Konstruktion der 3D Teile mit Tinkercad</w:t>
            </w:r>
            <w:r w:rsidR="00D31D42">
              <w:rPr>
                <w:noProof/>
                <w:webHidden/>
              </w:rPr>
              <w:tab/>
            </w:r>
            <w:r w:rsidR="00D31D42">
              <w:rPr>
                <w:noProof/>
                <w:webHidden/>
              </w:rPr>
              <w:fldChar w:fldCharType="begin"/>
            </w:r>
            <w:r w:rsidR="00D31D42">
              <w:rPr>
                <w:noProof/>
                <w:webHidden/>
              </w:rPr>
              <w:instrText xml:space="preserve"> PAGEREF _Toc519951711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A9427C">
          <w:pPr>
            <w:pStyle w:val="Verzeichnis3"/>
            <w:tabs>
              <w:tab w:val="right" w:leader="dot" w:pos="9056"/>
            </w:tabs>
            <w:rPr>
              <w:noProof/>
              <w:sz w:val="24"/>
              <w:szCs w:val="24"/>
              <w:lang w:eastAsia="de-DE"/>
            </w:rPr>
          </w:pPr>
          <w:hyperlink w:anchor="_Toc519951712" w:history="1">
            <w:r w:rsidR="00D31D42" w:rsidRPr="009B60A2">
              <w:rPr>
                <w:rStyle w:val="Hyperlink"/>
                <w:noProof/>
                <w:lang w:eastAsia="de-DE"/>
              </w:rPr>
              <w:t>Pinhole-Adapter</w:t>
            </w:r>
            <w:r w:rsidR="00D31D42">
              <w:rPr>
                <w:noProof/>
                <w:webHidden/>
              </w:rPr>
              <w:tab/>
            </w:r>
            <w:r w:rsidR="00D31D42">
              <w:rPr>
                <w:noProof/>
                <w:webHidden/>
              </w:rPr>
              <w:fldChar w:fldCharType="begin"/>
            </w:r>
            <w:r w:rsidR="00D31D42">
              <w:rPr>
                <w:noProof/>
                <w:webHidden/>
              </w:rPr>
              <w:instrText xml:space="preserve"> PAGEREF _Toc519951712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A9427C">
          <w:pPr>
            <w:pStyle w:val="Verzeichnis3"/>
            <w:tabs>
              <w:tab w:val="right" w:leader="dot" w:pos="9056"/>
            </w:tabs>
            <w:rPr>
              <w:noProof/>
              <w:sz w:val="24"/>
              <w:szCs w:val="24"/>
              <w:lang w:eastAsia="de-DE"/>
            </w:rPr>
          </w:pPr>
          <w:hyperlink w:anchor="_Toc519951713" w:history="1">
            <w:r w:rsidR="00D31D42" w:rsidRPr="009B60A2">
              <w:rPr>
                <w:rStyle w:val="Hyperlink"/>
                <w:noProof/>
                <w:lang w:eastAsia="de-DE"/>
              </w:rPr>
              <w:t>LED-Adapter</w:t>
            </w:r>
            <w:r w:rsidR="00D31D42">
              <w:rPr>
                <w:noProof/>
                <w:webHidden/>
              </w:rPr>
              <w:tab/>
            </w:r>
            <w:r w:rsidR="00D31D42">
              <w:rPr>
                <w:noProof/>
                <w:webHidden/>
              </w:rPr>
              <w:fldChar w:fldCharType="begin"/>
            </w:r>
            <w:r w:rsidR="00D31D42">
              <w:rPr>
                <w:noProof/>
                <w:webHidden/>
              </w:rPr>
              <w:instrText xml:space="preserve"> PAGEREF _Toc519951713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A9427C">
          <w:pPr>
            <w:pStyle w:val="Verzeichnis1"/>
            <w:tabs>
              <w:tab w:val="right" w:leader="dot" w:pos="9056"/>
            </w:tabs>
            <w:rPr>
              <w:b w:val="0"/>
              <w:bCs w:val="0"/>
              <w:noProof/>
              <w:sz w:val="24"/>
              <w:szCs w:val="24"/>
              <w:lang w:eastAsia="de-DE"/>
            </w:rPr>
          </w:pPr>
          <w:hyperlink w:anchor="_Toc519951714" w:history="1">
            <w:r w:rsidR="00D31D42" w:rsidRPr="009B60A2">
              <w:rPr>
                <w:rStyle w:val="Hyperlink"/>
                <w:rFonts w:eastAsia="Times New Roman"/>
                <w:noProof/>
                <w:lang w:eastAsia="de-DE"/>
              </w:rPr>
              <w:t>Theorie Teil</w:t>
            </w:r>
            <w:r w:rsidR="00D31D42">
              <w:rPr>
                <w:noProof/>
                <w:webHidden/>
              </w:rPr>
              <w:tab/>
            </w:r>
            <w:r w:rsidR="00D31D42">
              <w:rPr>
                <w:noProof/>
                <w:webHidden/>
              </w:rPr>
              <w:fldChar w:fldCharType="begin"/>
            </w:r>
            <w:r w:rsidR="00D31D42">
              <w:rPr>
                <w:noProof/>
                <w:webHidden/>
              </w:rPr>
              <w:instrText xml:space="preserve"> PAGEREF _Toc519951714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5" w:history="1">
            <w:r w:rsidR="00D31D42" w:rsidRPr="009B60A2">
              <w:rPr>
                <w:rStyle w:val="Hyperlink"/>
                <w:rFonts w:eastAsia="Times New Roman"/>
                <w:noProof/>
                <w:lang w:eastAsia="de-DE"/>
              </w:rPr>
              <w:t>Was ist licht?</w:t>
            </w:r>
            <w:r w:rsidR="00D31D42">
              <w:rPr>
                <w:noProof/>
                <w:webHidden/>
              </w:rPr>
              <w:tab/>
            </w:r>
            <w:r w:rsidR="00D31D42">
              <w:rPr>
                <w:noProof/>
                <w:webHidden/>
              </w:rPr>
              <w:fldChar w:fldCharType="begin"/>
            </w:r>
            <w:r w:rsidR="00D31D42">
              <w:rPr>
                <w:noProof/>
                <w:webHidden/>
              </w:rPr>
              <w:instrText xml:space="preserve"> PAGEREF _Toc519951715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6" w:history="1">
            <w:r w:rsidR="00D31D42" w:rsidRPr="009B60A2">
              <w:rPr>
                <w:rStyle w:val="Hyperlink"/>
                <w:noProof/>
                <w:lang w:eastAsia="de-DE"/>
              </w:rPr>
              <w:t>Was ist Interferenz / Kohärenz?</w:t>
            </w:r>
            <w:r w:rsidR="00D31D42">
              <w:rPr>
                <w:noProof/>
                <w:webHidden/>
              </w:rPr>
              <w:tab/>
            </w:r>
            <w:r w:rsidR="00D31D42">
              <w:rPr>
                <w:noProof/>
                <w:webHidden/>
              </w:rPr>
              <w:fldChar w:fldCharType="begin"/>
            </w:r>
            <w:r w:rsidR="00D31D42">
              <w:rPr>
                <w:noProof/>
                <w:webHidden/>
              </w:rPr>
              <w:instrText xml:space="preserve"> PAGEREF _Toc519951716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7" w:history="1">
            <w:r w:rsidR="00D31D42" w:rsidRPr="009B60A2">
              <w:rPr>
                <w:rStyle w:val="Hyperlink"/>
                <w:noProof/>
                <w:lang w:eastAsia="de-DE"/>
              </w:rPr>
              <w:t>Holographie</w:t>
            </w:r>
            <w:r w:rsidR="00D31D42">
              <w:rPr>
                <w:noProof/>
                <w:webHidden/>
              </w:rPr>
              <w:tab/>
            </w:r>
            <w:r w:rsidR="00D31D42">
              <w:rPr>
                <w:noProof/>
                <w:webHidden/>
              </w:rPr>
              <w:fldChar w:fldCharType="begin"/>
            </w:r>
            <w:r w:rsidR="00D31D42">
              <w:rPr>
                <w:noProof/>
                <w:webHidden/>
              </w:rPr>
              <w:instrText xml:space="preserve"> PAGEREF _Toc519951717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8" w:history="1">
            <w:r w:rsidR="00D31D42" w:rsidRPr="009B60A2">
              <w:rPr>
                <w:rStyle w:val="Hyperlink"/>
                <w:noProof/>
                <w:lang w:eastAsia="de-DE"/>
              </w:rPr>
              <w:t>Theorie</w:t>
            </w:r>
            <w:r w:rsidR="00D31D42">
              <w:rPr>
                <w:noProof/>
                <w:webHidden/>
              </w:rPr>
              <w:tab/>
            </w:r>
            <w:r w:rsidR="00D31D42">
              <w:rPr>
                <w:noProof/>
                <w:webHidden/>
              </w:rPr>
              <w:fldChar w:fldCharType="begin"/>
            </w:r>
            <w:r w:rsidR="00D31D42">
              <w:rPr>
                <w:noProof/>
                <w:webHidden/>
              </w:rPr>
              <w:instrText xml:space="preserve"> PAGEREF _Toc519951718 \h </w:instrText>
            </w:r>
            <w:r w:rsidR="00D31D42">
              <w:rPr>
                <w:noProof/>
                <w:webHidden/>
              </w:rPr>
            </w:r>
            <w:r w:rsidR="00D31D42">
              <w:rPr>
                <w:noProof/>
                <w:webHidden/>
              </w:rPr>
              <w:fldChar w:fldCharType="separate"/>
            </w:r>
            <w:r w:rsidR="00D31D42">
              <w:rPr>
                <w:noProof/>
                <w:webHidden/>
              </w:rPr>
              <w:t>13</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19" w:history="1">
            <w:r w:rsidR="00D31D42" w:rsidRPr="009B60A2">
              <w:rPr>
                <w:rStyle w:val="Hyperlink"/>
                <w:noProof/>
              </w:rPr>
              <w:t>Kohärenz</w:t>
            </w:r>
            <w:r w:rsidR="00D31D42">
              <w:rPr>
                <w:noProof/>
                <w:webHidden/>
              </w:rPr>
              <w:tab/>
            </w:r>
            <w:r w:rsidR="00D31D42">
              <w:rPr>
                <w:noProof/>
                <w:webHidden/>
              </w:rPr>
              <w:fldChar w:fldCharType="begin"/>
            </w:r>
            <w:r w:rsidR="00D31D42">
              <w:rPr>
                <w:noProof/>
                <w:webHidden/>
              </w:rPr>
              <w:instrText xml:space="preserve"> PAGEREF _Toc519951719 \h </w:instrText>
            </w:r>
            <w:r w:rsidR="00D31D42">
              <w:rPr>
                <w:noProof/>
                <w:webHidden/>
              </w:rPr>
            </w:r>
            <w:r w:rsidR="00D31D42">
              <w:rPr>
                <w:noProof/>
                <w:webHidden/>
              </w:rPr>
              <w:fldChar w:fldCharType="separate"/>
            </w:r>
            <w:r w:rsidR="00D31D42">
              <w:rPr>
                <w:noProof/>
                <w:webHidden/>
              </w:rPr>
              <w:t>14</w:t>
            </w:r>
            <w:r w:rsidR="00D31D42">
              <w:rPr>
                <w:noProof/>
                <w:webHidden/>
              </w:rPr>
              <w:fldChar w:fldCharType="end"/>
            </w:r>
          </w:hyperlink>
        </w:p>
        <w:p w:rsidR="00D31D42" w:rsidRDefault="00A9427C">
          <w:pPr>
            <w:pStyle w:val="Verzeichnis3"/>
            <w:tabs>
              <w:tab w:val="right" w:leader="dot" w:pos="9056"/>
            </w:tabs>
            <w:rPr>
              <w:noProof/>
              <w:sz w:val="24"/>
              <w:szCs w:val="24"/>
              <w:lang w:eastAsia="de-DE"/>
            </w:rPr>
          </w:pPr>
          <w:hyperlink w:anchor="_Toc519951720" w:history="1">
            <w:r w:rsidR="00D31D42" w:rsidRPr="009B60A2">
              <w:rPr>
                <w:rStyle w:val="Hyperlink"/>
                <w:noProof/>
              </w:rPr>
              <w:t>Räumliche Kohärenz</w:t>
            </w:r>
            <w:r w:rsidR="00D31D42">
              <w:rPr>
                <w:noProof/>
                <w:webHidden/>
              </w:rPr>
              <w:tab/>
            </w:r>
            <w:r w:rsidR="00D31D42">
              <w:rPr>
                <w:noProof/>
                <w:webHidden/>
              </w:rPr>
              <w:fldChar w:fldCharType="begin"/>
            </w:r>
            <w:r w:rsidR="00D31D42">
              <w:rPr>
                <w:noProof/>
                <w:webHidden/>
              </w:rPr>
              <w:instrText xml:space="preserve"> PAGEREF _Toc519951720 \h </w:instrText>
            </w:r>
            <w:r w:rsidR="00D31D42">
              <w:rPr>
                <w:noProof/>
                <w:webHidden/>
              </w:rPr>
            </w:r>
            <w:r w:rsidR="00D31D42">
              <w:rPr>
                <w:noProof/>
                <w:webHidden/>
              </w:rPr>
              <w:fldChar w:fldCharType="separate"/>
            </w:r>
            <w:r w:rsidR="00D31D42">
              <w:rPr>
                <w:noProof/>
                <w:webHidden/>
              </w:rPr>
              <w:t>14</w:t>
            </w:r>
            <w:r w:rsidR="00D31D42">
              <w:rPr>
                <w:noProof/>
                <w:webHidden/>
              </w:rPr>
              <w:fldChar w:fldCharType="end"/>
            </w:r>
          </w:hyperlink>
        </w:p>
        <w:p w:rsidR="00D31D42" w:rsidRDefault="00A9427C">
          <w:pPr>
            <w:pStyle w:val="Verzeichnis1"/>
            <w:tabs>
              <w:tab w:val="right" w:leader="dot" w:pos="9056"/>
            </w:tabs>
            <w:rPr>
              <w:b w:val="0"/>
              <w:bCs w:val="0"/>
              <w:noProof/>
              <w:sz w:val="24"/>
              <w:szCs w:val="24"/>
              <w:lang w:eastAsia="de-DE"/>
            </w:rPr>
          </w:pPr>
          <w:hyperlink w:anchor="_Toc519951721" w:history="1">
            <w:r w:rsidR="00D31D42" w:rsidRPr="009B60A2">
              <w:rPr>
                <w:rStyle w:val="Hyperlink"/>
                <w:noProof/>
              </w:rPr>
              <w:t>Grundlagen der Programmierung – Pytho</w:t>
            </w:r>
            <w:r w:rsidR="00D31D42">
              <w:rPr>
                <w:noProof/>
                <w:webHidden/>
              </w:rPr>
              <w:tab/>
            </w:r>
            <w:r w:rsidR="00D31D42">
              <w:rPr>
                <w:noProof/>
                <w:webHidden/>
              </w:rPr>
              <w:fldChar w:fldCharType="begin"/>
            </w:r>
            <w:r w:rsidR="00D31D42">
              <w:rPr>
                <w:noProof/>
                <w:webHidden/>
              </w:rPr>
              <w:instrText xml:space="preserve"> PAGEREF _Toc519951721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22" w:history="1">
            <w:r w:rsidR="00D31D42" w:rsidRPr="009B60A2">
              <w:rPr>
                <w:rStyle w:val="Hyperlink"/>
                <w:noProof/>
              </w:rPr>
              <w:t>Was ist Python?</w:t>
            </w:r>
            <w:r w:rsidR="00D31D42">
              <w:rPr>
                <w:noProof/>
                <w:webHidden/>
              </w:rPr>
              <w:tab/>
            </w:r>
            <w:r w:rsidR="00D31D42">
              <w:rPr>
                <w:noProof/>
                <w:webHidden/>
              </w:rPr>
              <w:fldChar w:fldCharType="begin"/>
            </w:r>
            <w:r w:rsidR="00D31D42">
              <w:rPr>
                <w:noProof/>
                <w:webHidden/>
              </w:rPr>
              <w:instrText xml:space="preserve"> PAGEREF _Toc519951722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23" w:history="1">
            <w:r w:rsidR="00D31D42" w:rsidRPr="009B60A2">
              <w:rPr>
                <w:rStyle w:val="Hyperlink"/>
                <w:noProof/>
                <w:lang w:eastAsia="de-DE"/>
              </w:rPr>
              <w:t>Grundlagen zum Raspberry Pi</w:t>
            </w:r>
            <w:r w:rsidR="00D31D42">
              <w:rPr>
                <w:noProof/>
                <w:webHidden/>
              </w:rPr>
              <w:tab/>
            </w:r>
            <w:r w:rsidR="00D31D42">
              <w:rPr>
                <w:noProof/>
                <w:webHidden/>
              </w:rPr>
              <w:fldChar w:fldCharType="begin"/>
            </w:r>
            <w:r w:rsidR="00D31D42">
              <w:rPr>
                <w:noProof/>
                <w:webHidden/>
              </w:rPr>
              <w:instrText xml:space="preserve"> PAGEREF _Toc519951723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2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Geschichte</w:t>
            </w:r>
            <w:r w:rsidR="00D31D42">
              <w:rPr>
                <w:noProof/>
                <w:webHidden/>
              </w:rPr>
              <w:tab/>
            </w:r>
            <w:r w:rsidR="00D31D42">
              <w:rPr>
                <w:noProof/>
                <w:webHidden/>
              </w:rPr>
              <w:fldChar w:fldCharType="begin"/>
            </w:r>
            <w:r w:rsidR="00D31D42">
              <w:rPr>
                <w:noProof/>
                <w:webHidden/>
              </w:rPr>
              <w:instrText xml:space="preserve"> PAGEREF _Toc519951724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2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Was kann man damit machen?</w:t>
            </w:r>
            <w:r w:rsidR="00D31D42">
              <w:rPr>
                <w:noProof/>
                <w:webHidden/>
              </w:rPr>
              <w:tab/>
            </w:r>
            <w:r w:rsidR="00D31D42">
              <w:rPr>
                <w:noProof/>
                <w:webHidden/>
              </w:rPr>
              <w:fldChar w:fldCharType="begin"/>
            </w:r>
            <w:r w:rsidR="00D31D42">
              <w:rPr>
                <w:noProof/>
                <w:webHidden/>
              </w:rPr>
              <w:instrText xml:space="preserve"> PAGEREF _Toc519951725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26"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Kleiner Computer aber oho!</w:t>
            </w:r>
            <w:r w:rsidR="00D31D42">
              <w:rPr>
                <w:noProof/>
                <w:webHidden/>
              </w:rPr>
              <w:tab/>
            </w:r>
            <w:r w:rsidR="00D31D42">
              <w:rPr>
                <w:noProof/>
                <w:webHidden/>
              </w:rPr>
              <w:fldChar w:fldCharType="begin"/>
            </w:r>
            <w:r w:rsidR="00D31D42">
              <w:rPr>
                <w:noProof/>
                <w:webHidden/>
              </w:rPr>
              <w:instrText xml:space="preserve"> PAGEREF _Toc519951726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27"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Linux-basiert</w:t>
            </w:r>
            <w:r w:rsidR="00D31D42">
              <w:rPr>
                <w:noProof/>
                <w:webHidden/>
              </w:rPr>
              <w:tab/>
            </w:r>
            <w:r w:rsidR="00D31D42">
              <w:rPr>
                <w:noProof/>
                <w:webHidden/>
              </w:rPr>
              <w:fldChar w:fldCharType="begin"/>
            </w:r>
            <w:r w:rsidR="00D31D42">
              <w:rPr>
                <w:noProof/>
                <w:webHidden/>
              </w:rPr>
              <w:instrText xml:space="preserve"> PAGEREF _Toc519951727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2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PiCamear, Specs</w:t>
            </w:r>
            <w:r w:rsidR="00D31D42">
              <w:rPr>
                <w:noProof/>
                <w:webHidden/>
              </w:rPr>
              <w:tab/>
            </w:r>
            <w:r w:rsidR="00D31D42">
              <w:rPr>
                <w:noProof/>
                <w:webHidden/>
              </w:rPr>
              <w:fldChar w:fldCharType="begin"/>
            </w:r>
            <w:r w:rsidR="00D31D42">
              <w:rPr>
                <w:noProof/>
                <w:webHidden/>
              </w:rPr>
              <w:instrText xml:space="preserve"> PAGEREF _Toc519951728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29" w:history="1">
            <w:r w:rsidR="00D31D42" w:rsidRPr="009B60A2">
              <w:rPr>
                <w:rStyle w:val="Hyperlink"/>
                <w:rFonts w:ascii="Calibri" w:hAnsi="Calibri"/>
                <w:noProof/>
                <w:lang w:eastAsia="de-DE"/>
              </w:rPr>
              <w:t>-</w:t>
            </w:r>
            <w:r w:rsidR="00D31D42">
              <w:rPr>
                <w:noProof/>
                <w:webHidden/>
              </w:rPr>
              <w:tab/>
            </w:r>
            <w:r w:rsidR="00D31D42">
              <w:rPr>
                <w:noProof/>
                <w:webHidden/>
              </w:rPr>
              <w:fldChar w:fldCharType="begin"/>
            </w:r>
            <w:r w:rsidR="00D31D42">
              <w:rPr>
                <w:noProof/>
                <w:webHidden/>
              </w:rPr>
              <w:instrText xml:space="preserve"> PAGEREF _Toc519951729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0"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1:</w:t>
            </w:r>
            <w:r w:rsidR="00D31D42">
              <w:rPr>
                <w:noProof/>
                <w:webHidden/>
              </w:rPr>
              <w:tab/>
            </w:r>
            <w:r w:rsidR="00D31D42">
              <w:rPr>
                <w:noProof/>
                <w:webHidden/>
              </w:rPr>
              <w:fldChar w:fldCharType="begin"/>
            </w:r>
            <w:r w:rsidR="00D31D42">
              <w:rPr>
                <w:noProof/>
                <w:webHidden/>
              </w:rPr>
              <w:instrText xml:space="preserve"> PAGEREF _Toc519951730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1"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Mache ein Foto mit dem Raspberry PiCam</w:t>
            </w:r>
            <w:r w:rsidR="00D31D42">
              <w:rPr>
                <w:noProof/>
                <w:webHidden/>
              </w:rPr>
              <w:tab/>
            </w:r>
            <w:r w:rsidR="00D31D42">
              <w:rPr>
                <w:noProof/>
                <w:webHidden/>
              </w:rPr>
              <w:fldChar w:fldCharType="begin"/>
            </w:r>
            <w:r w:rsidR="00D31D42">
              <w:rPr>
                <w:noProof/>
                <w:webHidden/>
              </w:rPr>
              <w:instrText xml:space="preserve"> PAGEREF _Toc519951731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2"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2:</w:t>
            </w:r>
            <w:r w:rsidR="00D31D42">
              <w:rPr>
                <w:noProof/>
                <w:webHidden/>
              </w:rPr>
              <w:tab/>
            </w:r>
            <w:r w:rsidR="00D31D42">
              <w:rPr>
                <w:noProof/>
                <w:webHidden/>
              </w:rPr>
              <w:fldChar w:fldCharType="begin"/>
            </w:r>
            <w:r w:rsidR="00D31D42">
              <w:rPr>
                <w:noProof/>
                <w:webHidden/>
              </w:rPr>
              <w:instrText xml:space="preserve"> PAGEREF _Toc519951732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3"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Mehrere Bilder aufnehmen und speichern</w:t>
            </w:r>
            <w:r w:rsidR="00D31D42">
              <w:rPr>
                <w:noProof/>
                <w:webHidden/>
              </w:rPr>
              <w:tab/>
            </w:r>
            <w:r w:rsidR="00D31D42">
              <w:rPr>
                <w:noProof/>
                <w:webHidden/>
              </w:rPr>
              <w:fldChar w:fldCharType="begin"/>
            </w:r>
            <w:r w:rsidR="00D31D42">
              <w:rPr>
                <w:noProof/>
                <w:webHidden/>
              </w:rPr>
              <w:instrText xml:space="preserve"> PAGEREF _Toc519951733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Rekonstruktion mit dem Raspberry Pi – fertige routine reconstruct(), braucht nur pfad, startz, endz, numsamples Evtl. Slider view?!</w:t>
            </w:r>
            <w:r w:rsidR="00D31D42">
              <w:rPr>
                <w:noProof/>
                <w:webHidden/>
              </w:rPr>
              <w:tab/>
            </w:r>
            <w:r w:rsidR="00D31D42">
              <w:rPr>
                <w:noProof/>
                <w:webHidden/>
              </w:rPr>
              <w:fldChar w:fldCharType="begin"/>
            </w:r>
            <w:r w:rsidR="00D31D42">
              <w:rPr>
                <w:noProof/>
                <w:webHidden/>
              </w:rPr>
              <w:instrText xml:space="preserve"> PAGEREF _Toc519951734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DONE!</w:t>
            </w:r>
            <w:r w:rsidR="00D31D42">
              <w:rPr>
                <w:noProof/>
                <w:webHidden/>
              </w:rPr>
              <w:tab/>
            </w:r>
            <w:r w:rsidR="00D31D42">
              <w:rPr>
                <w:noProof/>
                <w:webHidden/>
              </w:rPr>
              <w:fldChar w:fldCharType="begin"/>
            </w:r>
            <w:r w:rsidR="00D31D42">
              <w:rPr>
                <w:noProof/>
                <w:webHidden/>
              </w:rPr>
              <w:instrText xml:space="preserve"> PAGEREF _Toc519951735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1"/>
            <w:tabs>
              <w:tab w:val="right" w:leader="dot" w:pos="9056"/>
            </w:tabs>
            <w:rPr>
              <w:b w:val="0"/>
              <w:bCs w:val="0"/>
              <w:noProof/>
              <w:sz w:val="24"/>
              <w:szCs w:val="24"/>
              <w:lang w:eastAsia="de-DE"/>
            </w:rPr>
          </w:pPr>
          <w:hyperlink w:anchor="_Toc519951736" w:history="1">
            <w:r w:rsidR="00D31D42" w:rsidRPr="009B60A2">
              <w:rPr>
                <w:rStyle w:val="Hyperlink"/>
                <w:noProof/>
              </w:rPr>
              <w:t>Beispiele aus der Rekonstrutkion</w:t>
            </w:r>
            <w:r w:rsidR="00D31D42">
              <w:rPr>
                <w:noProof/>
                <w:webHidden/>
              </w:rPr>
              <w:tab/>
            </w:r>
            <w:r w:rsidR="00D31D42">
              <w:rPr>
                <w:noProof/>
                <w:webHidden/>
              </w:rPr>
              <w:fldChar w:fldCharType="begin"/>
            </w:r>
            <w:r w:rsidR="00D31D42">
              <w:rPr>
                <w:noProof/>
                <w:webHidden/>
              </w:rPr>
              <w:instrText xml:space="preserve"> PAGEREF _Toc519951736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1"/>
            <w:tabs>
              <w:tab w:val="right" w:leader="dot" w:pos="9056"/>
            </w:tabs>
            <w:rPr>
              <w:b w:val="0"/>
              <w:bCs w:val="0"/>
              <w:noProof/>
              <w:sz w:val="24"/>
              <w:szCs w:val="24"/>
              <w:lang w:eastAsia="de-DE"/>
            </w:rPr>
          </w:pPr>
          <w:hyperlink w:anchor="_Toc519951737" w:history="1">
            <w:r w:rsidR="00D31D42" w:rsidRPr="009B60A2">
              <w:rPr>
                <w:rStyle w:val="Hyperlink"/>
                <w:outline/>
                <w:noProof/>
              </w:rPr>
              <w:t>Probenpräparation</w:t>
            </w:r>
            <w:r w:rsidR="00D31D42">
              <w:rPr>
                <w:noProof/>
                <w:webHidden/>
              </w:rPr>
              <w:tab/>
            </w:r>
            <w:r w:rsidR="00D31D42">
              <w:rPr>
                <w:noProof/>
                <w:webHidden/>
              </w:rPr>
              <w:fldChar w:fldCharType="begin"/>
            </w:r>
            <w:r w:rsidR="00D31D42">
              <w:rPr>
                <w:noProof/>
                <w:webHidden/>
              </w:rPr>
              <w:instrText xml:space="preserve"> PAGEREF _Toc519951737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Biologische Proben</w:t>
            </w:r>
            <w:r w:rsidR="00D31D42">
              <w:rPr>
                <w:noProof/>
                <w:webHidden/>
              </w:rPr>
              <w:tab/>
            </w:r>
            <w:r w:rsidR="00D31D42">
              <w:rPr>
                <w:noProof/>
                <w:webHidden/>
              </w:rPr>
              <w:fldChar w:fldCharType="begin"/>
            </w:r>
            <w:r w:rsidR="00D31D42">
              <w:rPr>
                <w:noProof/>
                <w:webHidden/>
              </w:rPr>
              <w:instrText xml:space="preserve"> PAGEREF _Toc519951738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left" w:pos="630"/>
              <w:tab w:val="right" w:leader="dot" w:pos="9056"/>
            </w:tabs>
            <w:rPr>
              <w:i w:val="0"/>
              <w:iCs w:val="0"/>
              <w:noProof/>
              <w:sz w:val="24"/>
              <w:szCs w:val="24"/>
              <w:lang w:eastAsia="de-DE"/>
            </w:rPr>
          </w:pPr>
          <w:hyperlink w:anchor="_Toc519951739"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Phasen/Amplitudenobjekt</w:t>
            </w:r>
            <w:r w:rsidR="00D31D42">
              <w:rPr>
                <w:noProof/>
                <w:webHidden/>
              </w:rPr>
              <w:tab/>
            </w:r>
            <w:r w:rsidR="00D31D42">
              <w:rPr>
                <w:noProof/>
                <w:webHidden/>
              </w:rPr>
              <w:fldChar w:fldCharType="begin"/>
            </w:r>
            <w:r w:rsidR="00D31D42">
              <w:rPr>
                <w:noProof/>
                <w:webHidden/>
              </w:rPr>
              <w:instrText xml:space="preserve"> PAGEREF _Toc519951739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A9427C">
          <w:pPr>
            <w:pStyle w:val="Verzeichnis2"/>
            <w:tabs>
              <w:tab w:val="right" w:leader="dot" w:pos="9056"/>
            </w:tabs>
            <w:rPr>
              <w:i w:val="0"/>
              <w:iCs w:val="0"/>
              <w:noProof/>
              <w:sz w:val="24"/>
              <w:szCs w:val="24"/>
              <w:lang w:eastAsia="de-DE"/>
            </w:rPr>
          </w:pPr>
          <w:hyperlink w:anchor="_Toc519951740" w:history="1">
            <w:r w:rsidR="00D31D42" w:rsidRPr="009B60A2">
              <w:rPr>
                <w:rStyle w:val="Hyperlink"/>
                <w:noProof/>
              </w:rPr>
              <w:t>Nützliche Links und Quellen</w:t>
            </w:r>
            <w:r w:rsidR="00D31D42">
              <w:rPr>
                <w:noProof/>
                <w:webHidden/>
              </w:rPr>
              <w:tab/>
            </w:r>
            <w:r w:rsidR="00D31D42">
              <w:rPr>
                <w:noProof/>
                <w:webHidden/>
              </w:rPr>
              <w:fldChar w:fldCharType="begin"/>
            </w:r>
            <w:r w:rsidR="00D31D42">
              <w:rPr>
                <w:noProof/>
                <w:webHidden/>
              </w:rPr>
              <w:instrText xml:space="preserve"> PAGEREF _Toc519951740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1" w:name="_Toc519951702"/>
      <w:r>
        <w:rPr>
          <w:rFonts w:eastAsia="Times New Roman"/>
          <w:lang w:eastAsia="de-DE"/>
        </w:rPr>
        <w:lastRenderedPageBreak/>
        <w:t>Motivation</w:t>
      </w:r>
      <w:bookmarkEnd w:id="1"/>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A9427C" w:rsidRPr="00AD78CB" w:rsidRDefault="00A9427C"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A9427C" w:rsidRPr="00AD78CB" w:rsidRDefault="00A9427C"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2" w:name="_Toc519951703"/>
      <w:r>
        <w:rPr>
          <w:lang w:eastAsia="de-DE"/>
        </w:rPr>
        <w:t>VORTEILE ggü. Klassischer Mikroskopie</w:t>
      </w:r>
      <w:bookmarkEnd w:id="2"/>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aberriert </w:t>
      </w:r>
    </w:p>
    <w:p w:rsidR="00E128D8" w:rsidRPr="00E128D8" w:rsidRDefault="00E128D8" w:rsidP="00E128D8">
      <w:pPr>
        <w:pStyle w:val="KeinLeerraum"/>
        <w:numPr>
          <w:ilvl w:val="0"/>
          <w:numId w:val="17"/>
        </w:numPr>
        <w:rPr>
          <w:lang w:eastAsia="de-DE"/>
        </w:rPr>
      </w:pPr>
      <w:r w:rsidRPr="00E128D8">
        <w:rPr>
          <w:lang w:eastAsia="de-DE"/>
        </w:rPr>
        <w:t>Günstig (Webcam &lt; 100€; bzw. Smartphone+DLP &lt;200€)</w:t>
      </w:r>
    </w:p>
    <w:p w:rsidR="00E128D8" w:rsidRPr="00E128D8" w:rsidRDefault="00E128D8" w:rsidP="00E128D8">
      <w:pPr>
        <w:pStyle w:val="KeinLeerraum"/>
        <w:numPr>
          <w:ilvl w:val="0"/>
          <w:numId w:val="17"/>
        </w:numPr>
        <w:rPr>
          <w:lang w:eastAsia="de-DE"/>
        </w:rPr>
      </w:pPr>
      <w:r w:rsidRPr="00E128D8">
        <w:rPr>
          <w:lang w:eastAsia="de-DE"/>
        </w:rPr>
        <w:t>Hoch auflösend (Pixel abhängig, “Subpixel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Durch verschiedene Beleuchtungsmuster evlt. unterschiedliche Aufnahmemodi möglich:</w:t>
      </w:r>
    </w:p>
    <w:p w:rsidR="00E128D8" w:rsidRPr="00E128D8" w:rsidRDefault="00E128D8" w:rsidP="00E128D8">
      <w:pPr>
        <w:pStyle w:val="KeinLeerraum"/>
        <w:numPr>
          <w:ilvl w:val="0"/>
          <w:numId w:val="17"/>
        </w:numPr>
        <w:rPr>
          <w:lang w:eastAsia="de-DE"/>
        </w:rPr>
      </w:pPr>
      <w:r w:rsidRPr="00E128D8">
        <w:rPr>
          <w:lang w:eastAsia="de-DE"/>
        </w:rPr>
        <w:t>Digitaler Phasenkontrast, DIC, etc. (Z-Propagation, Focus Through Method)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r>
        <w:rPr>
          <w:rStyle w:val="berschrift2Zchn"/>
          <w:lang w:eastAsia="de-DE"/>
        </w:rPr>
        <w:lastRenderedPageBreak/>
        <w:t>Ziele</w:t>
      </w:r>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Ein Konzept entwickeln welches den Prototypen für ein linsenloses Mikroskop darstellt</w:t>
      </w:r>
    </w:p>
    <w:p w:rsidR="00AA6C29" w:rsidRDefault="00AA6C29" w:rsidP="00AA6C29">
      <w:pPr>
        <w:pStyle w:val="Listenabsatz"/>
        <w:numPr>
          <w:ilvl w:val="0"/>
          <w:numId w:val="6"/>
        </w:numPr>
        <w:shd w:val="clear" w:color="auto" w:fill="FFFFFF"/>
        <w:textAlignment w:val="baseline"/>
      </w:pPr>
      <w:r>
        <w:t>Ein CAD-Teil zu konstruieren..</w:t>
      </w:r>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Ein einfaches Programm zu schreiben was ein Kamerabild mit dem Raspberry Pi aufnimmt</w:t>
      </w:r>
    </w:p>
    <w:p w:rsidR="00AA6C29" w:rsidRDefault="00AA6C29" w:rsidP="00AA6C29">
      <w:pPr>
        <w:pStyle w:val="Listenabsatz"/>
        <w:numPr>
          <w:ilvl w:val="0"/>
          <w:numId w:val="6"/>
        </w:numPr>
        <w:shd w:val="clear" w:color="auto" w:fill="FFFFFF"/>
        <w:textAlignment w:val="baseline"/>
      </w:pPr>
      <w:r>
        <w:t>Ein einfaches Programm zu schreiben was das Kamerabild auf dem Raspberry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3" w:name="_Toc519951705"/>
      <w:r w:rsidRPr="006A0DF3">
        <w:rPr>
          <w:rFonts w:eastAsia="Times New Roman"/>
          <w:lang w:eastAsia="de-DE"/>
        </w:rPr>
        <w:t>Aufbau des Mikroskops (Praktischer</w:t>
      </w:r>
      <w:r w:rsidR="00B244DB" w:rsidRPr="006A0DF3">
        <w:rPr>
          <w:rFonts w:eastAsia="Times New Roman"/>
          <w:lang w:eastAsia="de-DE"/>
        </w:rPr>
        <w:t xml:space="preserve"> Teil</w:t>
      </w:r>
      <w:bookmarkEnd w:id="3"/>
      <w:r w:rsidRPr="006A0DF3">
        <w:rPr>
          <w:rFonts w:eastAsia="Times New Roman"/>
          <w:lang w:eastAsia="de-DE"/>
        </w:rPr>
        <w:t>)</w:t>
      </w:r>
    </w:p>
    <w:p w:rsidR="006A0DF3" w:rsidRDefault="006A0DF3" w:rsidP="006A0DF3">
      <w:pPr>
        <w:rPr>
          <w:rFonts w:eastAsia="Times New Roman"/>
          <w:lang w:eastAsia="de-DE"/>
        </w:rPr>
      </w:pPr>
      <w:bookmarkStart w:id="4" w:name="_Toc519951706"/>
      <w:r>
        <w:rPr>
          <w:rFonts w:eastAsia="Times New Roman"/>
          <w:lang w:eastAsia="de-DE"/>
        </w:rPr>
        <w:t xml:space="preserve">Im Folgenden soll kurz erläutert werden wofür die einzelnen Komponenten verwendet werden und in welchem Zusammenhang sie zueinander stehen.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r>
        <w:rPr>
          <w:rFonts w:eastAsia="Times New Roman"/>
          <w:lang w:val="en-US" w:eastAsia="de-DE"/>
        </w:rPr>
        <w:t xml:space="preserve">FERTIGER </w:t>
      </w:r>
      <w:r w:rsidR="00AA6C29">
        <w:rPr>
          <w:rFonts w:eastAsia="Times New Roman"/>
          <w:lang w:val="en-US" w:eastAsia="de-DE"/>
        </w:rPr>
        <w:t>AUFBAU</w:t>
      </w:r>
      <w:bookmarkEnd w:id="4"/>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r>
        <w:t xml:space="preserve">Figure </w:t>
      </w:r>
      <w:r w:rsidR="00A162B1">
        <w:rPr>
          <w:noProof/>
        </w:rPr>
        <w:fldChar w:fldCharType="begin"/>
      </w:r>
      <w:r w:rsidR="00A162B1">
        <w:rPr>
          <w:noProof/>
        </w:rPr>
        <w:instrText xml:space="preserve"> SEQ Figure \* ARABIC </w:instrText>
      </w:r>
      <w:r w:rsidR="00A162B1">
        <w:rPr>
          <w:noProof/>
        </w:rPr>
        <w:fldChar w:fldCharType="separate"/>
      </w:r>
      <w:r>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Kugelwellen die vom Pinhole ausgehen. </w:t>
      </w:r>
    </w:p>
    <w:p w:rsidR="00AA6C29" w:rsidRDefault="00AA6C29" w:rsidP="00AA6C29">
      <w:pPr>
        <w:rPr>
          <w:lang w:eastAsia="de-DE"/>
        </w:rPr>
      </w:pPr>
    </w:p>
    <w:p w:rsidR="007F6350" w:rsidRDefault="007F6350">
      <w:pPr>
        <w:rPr>
          <w:rFonts w:asciiTheme="majorHAnsi" w:eastAsiaTheme="majorEastAsia"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Pr>
          <w:lang w:eastAsia="de-DE"/>
        </w:rPr>
        <w:br w:type="page"/>
      </w:r>
    </w:p>
    <w:p w:rsidR="00AA6C29" w:rsidRPr="006A0DF3" w:rsidRDefault="00660A59" w:rsidP="006A0DF3">
      <w:pPr>
        <w:pStyle w:val="berschrift2"/>
        <w:rPr>
          <w:lang w:eastAsia="de-DE"/>
        </w:rPr>
      </w:pPr>
      <w:bookmarkStart w:id="5" w:name="_Toc519951707"/>
      <w:r>
        <w:rPr>
          <w:lang w:eastAsia="de-DE"/>
        </w:rPr>
        <w:lastRenderedPageBreak/>
        <w:t xml:space="preserve">Stückliste </w:t>
      </w:r>
      <w:bookmarkEnd w:id="5"/>
    </w:p>
    <w:tbl>
      <w:tblPr>
        <w:tblStyle w:val="Gitternetztabelle2"/>
        <w:tblW w:w="8789" w:type="dxa"/>
        <w:tblLayout w:type="fixed"/>
        <w:tblLook w:val="04A0" w:firstRow="1" w:lastRow="0" w:firstColumn="1" w:lastColumn="0" w:noHBand="0" w:noVBand="1"/>
      </w:tblPr>
      <w:tblGrid>
        <w:gridCol w:w="360"/>
        <w:gridCol w:w="491"/>
        <w:gridCol w:w="3827"/>
        <w:gridCol w:w="3402"/>
        <w:gridCol w:w="709"/>
      </w:tblGrid>
      <w:tr w:rsidR="006A0DF3" w:rsidTr="00DE1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Anzahl</w:t>
            </w:r>
          </w:p>
        </w:tc>
        <w:tc>
          <w:tcPr>
            <w:tcW w:w="3827"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Bezeichnung</w:t>
            </w:r>
          </w:p>
        </w:tc>
        <w:tc>
          <w:tcPr>
            <w:tcW w:w="3402"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Bild</w:t>
            </w:r>
          </w:p>
        </w:tc>
        <w:tc>
          <w:tcPr>
            <w:tcW w:w="709"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Preis (ca.)</w:t>
            </w:r>
          </w:p>
        </w:tc>
      </w:tr>
      <w:tr w:rsidR="006A281B"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bookmarkStart w:id="6" w:name="OLE_LINK1"/>
            <w:bookmarkStart w:id="7" w:name="OLE_LINK2"/>
            <w:r>
              <w:rPr>
                <w:lang w:eastAsia="de-DE"/>
              </w:rPr>
              <w:t>Grundplatte</w:t>
            </w:r>
            <w:bookmarkEnd w:id="6"/>
            <w:bookmarkEnd w:id="7"/>
            <w:r>
              <w:rPr>
                <w:lang w:eastAsia="de-DE"/>
              </w:rPr>
              <w:t xml:space="preserve"> (1x4)</w:t>
            </w:r>
          </w:p>
          <w:p w:rsidR="00F8657D" w:rsidRDefault="00F8657D" w:rsidP="00F8657D">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eastAsia="de-DE"/>
              </w:rPr>
            </w:pPr>
            <w:hyperlink r:id="rId13" w:history="1">
              <w:r w:rsidRPr="000E6F4C">
                <w:rPr>
                  <w:rStyle w:val="Hyperlink"/>
                  <w:lang w:eastAsia="de-DE"/>
                </w:rPr>
                <w:t>https://github.com/bionanoimaging/UC2-GIT/blob/master/CAD/INLINE_HOLOGRAM/STL/INLINE_HOLOGRAM_00_Base_4x4_v0.stl</w:t>
              </w:r>
            </w:hyperlink>
          </w:p>
          <w:p w:rsidR="00F8657D" w:rsidRDefault="00F8657D" w:rsidP="00F8657D">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eastAsia="de-DE"/>
              </w:rPr>
            </w:pP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noProof/>
                <w:lang w:val="en-US" w:eastAsia="de-DE"/>
              </w:rPr>
              <w:drawing>
                <wp:inline distT="0" distB="0" distL="0" distR="0" wp14:anchorId="101E22C6" wp14:editId="6F28ADDD">
                  <wp:extent cx="2629845" cy="870415"/>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a:extLst>
                              <a:ext uri="{28A0092B-C50C-407E-A947-70E740481C1C}">
                                <a14:useLocalDpi xmlns:a14="http://schemas.microsoft.com/office/drawing/2010/main" val="0"/>
                              </a:ext>
                            </a:extLst>
                          </a:blip>
                          <a:srcRect l="6052" t="27563" r="6716" b="33944"/>
                          <a:stretch/>
                        </pic:blipFill>
                        <pic:spPr bwMode="auto">
                          <a:xfrm>
                            <a:off x="0" y="0"/>
                            <a:ext cx="2644065" cy="875122"/>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bookmarkStart w:id="8" w:name="OLE_LINK5"/>
            <w:bookmarkStart w:id="9" w:name="OLE_LINK6"/>
            <w:r>
              <w:rPr>
                <w:noProof/>
                <w:lang w:val="en-US" w:eastAsia="de-DE"/>
              </w:rPr>
              <w:t>1€</w:t>
            </w:r>
            <w:bookmarkEnd w:id="8"/>
            <w:bookmarkEnd w:id="9"/>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2</w:t>
            </w:r>
          </w:p>
        </w:tc>
        <w:tc>
          <w:tcPr>
            <w:tcW w:w="3827"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Cube</w:t>
            </w:r>
            <w:r w:rsidR="00F8657D">
              <w:rPr>
                <w:lang w:eastAsia="de-DE"/>
              </w:rPr>
              <w:t xml:space="preserve"> (2x)</w:t>
            </w:r>
            <w:bookmarkStart w:id="10" w:name="_GoBack"/>
            <w:bookmarkEnd w:id="10"/>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fldChar w:fldCharType="begin"/>
            </w:r>
            <w:r>
              <w:rPr>
                <w:lang w:eastAsia="de-DE"/>
              </w:rPr>
              <w:instrText xml:space="preserve"> HYPERLINK "</w:instrText>
            </w:r>
            <w:r w:rsidRPr="00F8657D">
              <w:rPr>
                <w:lang w:eastAsia="de-DE"/>
              </w:rPr>
              <w:instrText>https://github.com/bionanoimaging/UC2-GIT/blob/master/CAD/INLINE_HOLOGRAM/STL/INLINE_HOLOGRAM_10_Cube_v0_6.stl</w:instrText>
            </w:r>
            <w:r>
              <w:rPr>
                <w:lang w:eastAsia="de-DE"/>
              </w:rPr>
              <w:instrText xml:space="preserve">" </w:instrText>
            </w:r>
            <w:r>
              <w:rPr>
                <w:lang w:eastAsia="de-DE"/>
              </w:rPr>
              <w:fldChar w:fldCharType="separate"/>
            </w:r>
            <w:r w:rsidRPr="000E6F4C">
              <w:rPr>
                <w:rStyle w:val="Hyperlink"/>
                <w:lang w:eastAsia="de-DE"/>
              </w:rPr>
              <w:t>https://github.com/bionanoimaging/UC2-GIT/blob/master/CAD/INLINE_HOLOGRAM/STL/INLINE_HOLOGRAM_10_Cube_v0_6.stl</w:t>
            </w:r>
            <w:r>
              <w:rPr>
                <w:lang w:eastAsia="de-DE"/>
              </w:rPr>
              <w:fldChar w:fldCharType="end"/>
            </w:r>
            <w:r>
              <w:rPr>
                <w:lang w:eastAsia="de-DE"/>
              </w:rPr>
              <w:t xml:space="preserve"> </w:t>
            </w:r>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15" w:history="1">
              <w:r w:rsidRPr="000E6F4C">
                <w:rPr>
                  <w:rStyle w:val="Hyperlink"/>
                  <w:lang w:eastAsia="de-DE"/>
                </w:rPr>
                <w:t>https://github.com/bionanoimaging/UC2-GIT/blob/master/CAD/INLINE_HOLOGRAM/STL/INLINE_HOLOGRAM_10_Lid_el_v0_5.stl</w:t>
              </w:r>
            </w:hyperlink>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6A2F060" wp14:editId="33EC345E">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6"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w:t>
            </w:r>
          </w:p>
        </w:tc>
      </w:tr>
      <w:tr w:rsidR="006A281B"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LED</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noProof/>
                <w:lang w:val="en-US" w:eastAsia="de-DE"/>
              </w:rPr>
              <w:drawing>
                <wp:inline distT="0" distB="0" distL="0" distR="0" wp14:anchorId="07A1DB69" wp14:editId="676AF5C7">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7"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r>
              <w:rPr>
                <w:noProof/>
                <w:lang w:val="en-US" w:eastAsia="de-DE"/>
              </w:rPr>
              <w:t>2€</w:t>
            </w:r>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1</w:t>
            </w:r>
          </w:p>
        </w:tc>
        <w:tc>
          <w:tcPr>
            <w:tcW w:w="3827" w:type="dxa"/>
          </w:tcPr>
          <w:p w:rsidR="006A0DF3" w:rsidRPr="00F8657D"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F8657D">
              <w:rPr>
                <w:lang w:val="en-US" w:eastAsia="de-DE"/>
              </w:rPr>
              <w:t>RPi Camera</w:t>
            </w:r>
            <w:r w:rsidR="00A9427C" w:rsidRPr="00F8657D">
              <w:rPr>
                <w:lang w:val="en-US" w:eastAsia="de-DE"/>
              </w:rPr>
              <w:t xml:space="preserve"> v2</w:t>
            </w:r>
            <w:r w:rsidR="00F8657D" w:rsidRPr="00F8657D">
              <w:rPr>
                <w:lang w:val="en-US" w:eastAsia="de-DE"/>
              </w:rPr>
              <w:t xml:space="preserve"> </w:t>
            </w:r>
          </w:p>
          <w:p w:rsidR="00F8657D" w:rsidRPr="00F8657D" w:rsidRDefault="00F8657D"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F8657D">
              <w:rPr>
                <w:lang w:val="en-US" w:eastAsia="de-DE"/>
              </w:rPr>
              <w:t>Alternative:</w:t>
            </w:r>
          </w:p>
          <w:p w:rsidR="00F8657D" w:rsidRPr="00F8657D" w:rsidRDefault="00F8657D"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F8657D">
              <w:rPr>
                <w:lang w:val="en-US" w:eastAsia="de-DE"/>
              </w:rPr>
              <w:t>https://shop.pimoroni.de/products/raspberry-pi-zero-camera-module</w:t>
            </w: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D63BAB3" wp14:editId="45FE0B9E">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18">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15€</w:t>
            </w:r>
          </w:p>
        </w:tc>
      </w:tr>
      <w:tr w:rsidR="006A281B"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6A0DF3">
              <w:rPr>
                <w:lang w:val="en-US" w:eastAsia="de-DE"/>
              </w:rPr>
              <w:t>1x Raspberry Pi V3 + 1SD Card (prebuilt binaries)</w:t>
            </w:r>
          </w:p>
          <w:p w:rsidR="007649EC"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 xml:space="preserve">Alternativ: </w:t>
            </w:r>
          </w:p>
          <w:p w:rsidR="007649EC"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1x Raspberry Pi Zero + 1SD Card</w:t>
            </w:r>
          </w:p>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F8657D">
              <w:rPr>
                <w:lang w:val="en-US" w:eastAsia="de-DE"/>
              </w:rPr>
              <w:t>https://shop.pimoroni.de/products/raspberry-pi-zero-w</w:t>
            </w:r>
          </w:p>
        </w:tc>
        <w:tc>
          <w:tcPr>
            <w:tcW w:w="3402" w:type="dxa"/>
          </w:tcPr>
          <w:p w:rsidR="006A0DF3" w:rsidRPr="007F6350"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45€</w:t>
            </w:r>
          </w:p>
          <w:p w:rsidR="007649EC"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 xml:space="preserve">/ </w:t>
            </w:r>
          </w:p>
          <w:p w:rsidR="007649EC" w:rsidRPr="007F6350"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15 €</w:t>
            </w:r>
          </w:p>
        </w:tc>
      </w:tr>
      <w:tr w:rsidR="006A0DF3" w:rsidRPr="007F6350"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p>
        </w:tc>
        <w:tc>
          <w:tcPr>
            <w:tcW w:w="3827"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6A0DF3">
              <w:rPr>
                <w:lang w:val="en-US" w:eastAsia="de-DE"/>
              </w:rPr>
              <w:t>2x Thorlabs CP02</w:t>
            </w:r>
          </w:p>
          <w:p w:rsidR="006A0DF3" w:rsidRPr="006A0DF3" w:rsidRDefault="00A9427C"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hyperlink r:id="rId19" w:history="1">
              <w:r w:rsidR="006A0DF3" w:rsidRPr="006A0DF3">
                <w:rPr>
                  <w:rStyle w:val="Hyperlink"/>
                  <w:lang w:val="en-US" w:eastAsia="de-DE"/>
                </w:rPr>
                <w:t>https://www.thorlabs.com/thorproduct.cfm?partnumber=CP02</w:t>
              </w:r>
            </w:hyperlink>
            <w:r w:rsidR="006A0DF3" w:rsidRPr="006A0DF3">
              <w:rPr>
                <w:lang w:val="en-US" w:eastAsia="de-DE"/>
              </w:rPr>
              <w:t xml:space="preserve"> </w:t>
            </w:r>
          </w:p>
        </w:tc>
        <w:tc>
          <w:tcPr>
            <w:tcW w:w="3402"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noProof/>
                <w:lang w:val="en-US" w:eastAsia="de-DE"/>
              </w:rPr>
              <w:drawing>
                <wp:inline distT="0" distB="0" distL="0" distR="0" wp14:anchorId="3E1074C8" wp14:editId="185CE1F8">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0"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20€</w:t>
            </w:r>
          </w:p>
        </w:tc>
      </w:tr>
      <w:tr w:rsidR="00F8657D"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F8657D" w:rsidRPr="006A0DF3" w:rsidRDefault="00F8657D" w:rsidP="006A0DF3">
            <w:pPr>
              <w:keepNext/>
              <w:ind w:left="360"/>
              <w:rPr>
                <w:lang w:val="en-US" w:eastAsia="de-DE"/>
              </w:rPr>
            </w:pPr>
          </w:p>
        </w:tc>
        <w:tc>
          <w:tcPr>
            <w:tcW w:w="491"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Netzteil, 5V USB, Raspberry</w:t>
            </w:r>
          </w:p>
        </w:tc>
        <w:tc>
          <w:tcPr>
            <w:tcW w:w="3402"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p>
        </w:tc>
        <w:tc>
          <w:tcPr>
            <w:tcW w:w="709"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5€</w:t>
            </w:r>
          </w:p>
        </w:tc>
      </w:tr>
      <w:tr w:rsidR="006A281B"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p>
        </w:tc>
        <w:tc>
          <w:tcPr>
            <w:tcW w:w="3827" w:type="dxa"/>
          </w:tcPr>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16x Kugelmagneten NeoDym, D=6mm</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16x Schrauben (DIN </w:t>
            </w:r>
            <w:r w:rsidR="00A9427C">
              <w:rPr>
                <w:lang w:eastAsia="de-DE"/>
              </w:rPr>
              <w:t>912</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1x 100R Widerstand, 1W </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1x USB Kabel</w:t>
            </w:r>
          </w:p>
          <w:p w:rsidR="006A0DF3" w:rsidRDefault="006A281B"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4x Stangen (</w:t>
            </w:r>
            <w:r w:rsidR="006A0DF3">
              <w:rPr>
                <w:lang w:eastAsia="de-DE"/>
              </w:rPr>
              <w:t>50mmxD5mm</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Alufolie </w:t>
            </w:r>
          </w:p>
          <w:p w:rsidR="007D72A2" w:rsidRPr="003912BA"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7D72A2">
              <w:rPr>
                <w:lang w:val="en-US" w:eastAsia="de-DE"/>
              </w:rPr>
              <w:t xml:space="preserve">Alumnium Sheet ca. 30x30 mm, rund? </w:t>
            </w:r>
            <w:r w:rsidRPr="003912BA">
              <w:rPr>
                <w:lang w:eastAsia="de-DE"/>
              </w:rPr>
              <w:t xml:space="preserve">(dickere Aluminium Folie) </w:t>
            </w:r>
          </w:p>
          <w:p w:rsidR="007D72A2"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FB25AA">
              <w:rPr>
                <w:lang w:eastAsia="de-DE"/>
              </w:rPr>
              <w:t>Dünne Nadel</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Klebestreifen</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USB-Stick</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Tastatur/Maus</w:t>
            </w: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lang w:eastAsia="de-DE"/>
              </w:rPr>
              <w:t>10€</w:t>
            </w:r>
          </w:p>
        </w:tc>
      </w:tr>
      <w:tr w:rsidR="006A0DF3"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Probenpräparationskit</w:t>
            </w:r>
            <w:r w:rsidR="00A9427C">
              <w:rPr>
                <w:lang w:eastAsia="de-DE"/>
              </w:rPr>
              <w:t>,</w:t>
            </w:r>
          </w:p>
          <w:p w:rsidR="00A9427C" w:rsidRDefault="00A9427C"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 xml:space="preserve"> Pipette, Duschgel mit Glitzereffekt, Deckgläschen, Objektträger (120x70mm)</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lang w:eastAsia="de-DE"/>
              </w:rPr>
              <w:t>5€</w:t>
            </w:r>
          </w:p>
        </w:tc>
      </w:tr>
    </w:tbl>
    <w:p w:rsidR="00AA6C29" w:rsidRPr="00AA6C29" w:rsidRDefault="00AA6C29" w:rsidP="007F6350">
      <w:pPr>
        <w:keepNext/>
        <w:rPr>
          <w:lang w:eastAsia="de-DE"/>
        </w:rPr>
      </w:pPr>
    </w:p>
    <w:p w:rsidR="0047045E" w:rsidRPr="00B244DB" w:rsidRDefault="007F6350">
      <w:pPr>
        <w:rPr>
          <w:rFonts w:asciiTheme="majorHAnsi" w:eastAsiaTheme="majorEastAsia" w:hAnsiTheme="majorHAnsi" w:cstheme="majorBidi"/>
          <w:b/>
          <w:bCs/>
          <w:iCs w:val="0"/>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pPr>
      <w:r>
        <w:rPr>
          <w:rStyle w:val="berschrift2Zchn"/>
        </w:rPr>
        <w:br w:type="page"/>
      </w:r>
    </w:p>
    <w:p w:rsidR="00462929" w:rsidRDefault="00660A59" w:rsidP="00462929">
      <w:pPr>
        <w:pStyle w:val="berschrift2"/>
        <w:rPr>
          <w:rFonts w:eastAsia="Times New Roman"/>
          <w:lang w:eastAsia="de-DE"/>
        </w:rPr>
      </w:pPr>
      <w:r>
        <w:rPr>
          <w:rFonts w:eastAsia="Times New Roman"/>
          <w:lang w:eastAsia="de-DE"/>
        </w:rPr>
        <w:lastRenderedPageBreak/>
        <w:t>Konstruktion und Drucken notwendiger Teile</w:t>
      </w:r>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Pinhole). Diese Blende hindert das Licht an der Propagation im freien Raum (z.B. Luft) überall bis auf die kleine Öffnung im Zentrum der Folie. Nach dem hygenschen Prinzip formieren sich hier Kugelwellen mit dem Radius der Wellenlänge des Lichts ganz ähnlich wie bei einer Wasserwelle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nm) mit z.B. 100 mm (100.000.000 nm),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auch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Richtungen die in einander Laufen addieren sich und können z.b. eine noch größere Welle formen. </w:t>
      </w:r>
    </w:p>
    <w:p w:rsidR="001A45A9" w:rsidRDefault="00ED5489" w:rsidP="00ED5489">
      <w:pPr>
        <w:rPr>
          <w:lang w:eastAsia="de-DE"/>
        </w:rPr>
      </w:pPr>
      <w:r>
        <w:rPr>
          <w:lang w:eastAsia="de-DE"/>
        </w:rPr>
        <w:t>Der Workshop basiert auf dem optischen Baukastensystem You-See-Too (UC2), was eine einfache und passgenaue Anordnung der Komonenten sicherzustellen. Das System ist so flexibel, das fehlende Komponenten einfach eingebaut werden können. Zu den fehlenden Komonenten,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11" w:name="_Toc519951711"/>
    </w:p>
    <w:p w:rsidR="009A0EE1" w:rsidRDefault="009A0EE1" w:rsidP="009A0EE1">
      <w:pPr>
        <w:pStyle w:val="berschrift2"/>
        <w:rPr>
          <w:rFonts w:eastAsia="Times New Roman"/>
          <w:lang w:eastAsia="de-DE"/>
        </w:rPr>
      </w:pPr>
      <w:r w:rsidRPr="003912BA">
        <w:rPr>
          <w:rFonts w:eastAsia="Times New Roman"/>
          <w:lang w:eastAsia="de-DE"/>
        </w:rPr>
        <w:t>Konstruktion der 3D Teile</w:t>
      </w:r>
      <w:r>
        <w:rPr>
          <w:rFonts w:eastAsia="Times New Roman"/>
          <w:lang w:eastAsia="de-DE"/>
        </w:rPr>
        <w:t xml:space="preserve"> mit</w:t>
      </w:r>
      <w:r w:rsidRPr="003912BA">
        <w:rPr>
          <w:rFonts w:eastAsia="Times New Roman"/>
          <w:lang w:eastAsia="de-DE"/>
        </w:rPr>
        <w:t xml:space="preserve"> Tinkercad</w:t>
      </w:r>
      <w:bookmarkEnd w:id="11"/>
    </w:p>
    <w:p w:rsidR="00363A0C" w:rsidRDefault="007845F7" w:rsidP="007845F7">
      <w:pPr>
        <w:rPr>
          <w:lang w:eastAsia="de-DE"/>
        </w:rPr>
      </w:pPr>
      <w:r>
        <w:rPr>
          <w:lang w:eastAsia="de-DE"/>
        </w:rPr>
        <w:t xml:space="preserve">Die Konstuktion der 3D Objekte soll mit dem Online-Designtool „Tinkercad“ von Autodesk erfolgen. Hierzu muss ein Benutzeraccount erstellt werden. Die korrekte Angabe von Name,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Kursem Tutorial von Tinkercad folgen. </w:t>
      </w:r>
    </w:p>
    <w:p w:rsidR="00D70E24" w:rsidRDefault="00D70E24" w:rsidP="00D70E24">
      <w:pPr>
        <w:keepNext/>
      </w:pPr>
      <w:r>
        <w:rPr>
          <w:noProof/>
          <w:lang w:eastAsia="de-DE"/>
        </w:rPr>
        <w:lastRenderedPageBreak/>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Pr>
          <w:noProof/>
        </w:rPr>
        <w:t>1</w:t>
      </w:r>
      <w:r w:rsidR="00A9427C">
        <w:rPr>
          <w:noProof/>
        </w:rPr>
        <w:fldChar w:fldCharType="end"/>
      </w:r>
      <w:r>
        <w:t>: Rahmen für das Pinhole in Tinkercad</w:t>
      </w:r>
    </w:p>
    <w:p w:rsidR="00ED5394" w:rsidRDefault="00ED5394" w:rsidP="00B244DB">
      <w:pPr>
        <w:pStyle w:val="berschrift3"/>
        <w:rPr>
          <w:lang w:eastAsia="de-DE"/>
        </w:rPr>
      </w:pPr>
      <w:bookmarkStart w:id="12" w:name="_Toc519951712"/>
    </w:p>
    <w:p w:rsidR="00D70E24" w:rsidRDefault="00D70E24" w:rsidP="00D70E24">
      <w:pPr>
        <w:pStyle w:val="berschrift3"/>
        <w:keepNext/>
      </w:pPr>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22">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Default="00D70E24" w:rsidP="00D70E24">
      <w:pPr>
        <w:pStyle w:val="Beschriftung"/>
        <w:rPr>
          <w:lang w:eastAsia="de-DE"/>
        </w:rPr>
      </w:pPr>
      <w:r>
        <w:t xml:space="preserve">Abbildung </w:t>
      </w:r>
      <w:fldSimple w:instr=" SEQ Abbildung \* ARABIC ">
        <w:r>
          <w:rPr>
            <w:noProof/>
          </w:rPr>
          <w:t>2</w:t>
        </w:r>
      </w:fldSimple>
      <w:r>
        <w:t>: Finaler Sample Adapter in Tinkercad</w:t>
      </w:r>
    </w:p>
    <w:p w:rsidR="00ED5394" w:rsidRDefault="00ED5394">
      <w:pPr>
        <w:rPr>
          <w:rFonts w:asciiTheme="majorHAnsi" w:eastAsiaTheme="majorEastAsia" w:hAnsiTheme="majorHAnsi" w:cstheme="majorBidi"/>
          <w:b/>
          <w:bCs/>
          <w:smallCaps/>
          <w:color w:val="C45911" w:themeColor="accent2" w:themeShade="BF"/>
          <w:spacing w:val="24"/>
          <w:sz w:val="28"/>
          <w:szCs w:val="22"/>
          <w:lang w:eastAsia="de-DE"/>
        </w:rPr>
      </w:pPr>
      <w:r>
        <w:rPr>
          <w:lang w:eastAsia="de-DE"/>
        </w:rPr>
        <w:br w:type="page"/>
      </w:r>
    </w:p>
    <w:p w:rsidR="00B244DB" w:rsidRDefault="00ED5394" w:rsidP="00B244DB">
      <w:pPr>
        <w:pStyle w:val="berschrift3"/>
        <w:rPr>
          <w:lang w:eastAsia="de-DE"/>
        </w:rPr>
      </w:pPr>
      <w:r>
        <w:rPr>
          <w:lang w:eastAsia="de-DE"/>
        </w:rPr>
        <w:lastRenderedPageBreak/>
        <w:t xml:space="preserve">Konstruktion: </w:t>
      </w:r>
      <w:r w:rsidR="00B244DB">
        <w:rPr>
          <w:lang w:eastAsia="de-DE"/>
        </w:rPr>
        <w:t>Pinhole-Adapter</w:t>
      </w:r>
      <w:bookmarkEnd w:id="12"/>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sogennante Cage-System von Thorlabs (CP02) passen. Die Abmaße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r w:rsidR="009A0EE1">
        <w:rPr>
          <w:lang w:eastAsia="de-DE"/>
        </w:rPr>
        <w:t>Thorlabshalterung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r>
        <w:rPr>
          <w:lang w:eastAsia="de-DE"/>
        </w:rPr>
        <w:lastRenderedPageBreak/>
        <w:t xml:space="preserve">Konstruktion: Pinhole-Adapter </w:t>
      </w:r>
    </w:p>
    <w:p w:rsidR="00335409" w:rsidRDefault="00335409" w:rsidP="00335409">
      <w:pPr>
        <w:rPr>
          <w:lang w:eastAsia="de-DE"/>
        </w:rPr>
      </w:pPr>
      <w:r>
        <w:rPr>
          <w:lang w:eastAsia="de-DE"/>
        </w:rPr>
        <w:t xml:space="preserve">Die LED folgt direkt hinter dem Pinhole. Beide können direkt hintereinander in einen der Cubes eingeabaut werden. Das Cage-System von Thorlabs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r>
        <w:rPr>
          <w:lang w:eastAsia="de-DE"/>
        </w:rPr>
        <w:lastRenderedPageBreak/>
        <w:t xml:space="preserve">Konstruktion: Objekthalter + Kameraadapter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Intereferenzeffeke benutzt werden können (näheres dazu später). Der Kameraadapter für die Raspberry-Pi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 xml:space="preserve">(BxHxT)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r>
        <w:rPr>
          <w:lang w:eastAsia="de-DE"/>
        </w:rPr>
        <w:t>3D Druck: Exportieren und anfertigen des Drucks</w:t>
      </w:r>
    </w:p>
    <w:p w:rsidR="00B060D9" w:rsidRDefault="00B060D9" w:rsidP="00B060D9">
      <w:pPr>
        <w:rPr>
          <w:lang w:eastAsia="de-DE"/>
        </w:rPr>
      </w:pPr>
      <w:r>
        <w:rPr>
          <w:lang w:eastAsia="de-DE"/>
        </w:rPr>
        <w:t xml:space="preserve">In Tinkercad gibt es die Option die einzelnen Teile als STL-Datei zu exportieren. Hierzu kann ein einzelnes Teil markiert und aus dem Browserfenster heruntergeladen werden. Diese STL-Dateien können dann in der 3D Druck Software (z.B. Cura) eingefügt, angeordnet und für den 3D Druck auf eine SD-Karte exportiert werden. Die Druckzeit für alle Teile dauert etwa 1h pro Teilnehmer. </w:t>
      </w:r>
    </w:p>
    <w:p w:rsidR="00B060D9" w:rsidRDefault="00B060D9" w:rsidP="00B060D9">
      <w:pPr>
        <w:pStyle w:val="berschrift3"/>
        <w:rPr>
          <w:lang w:eastAsia="de-DE"/>
        </w:rPr>
      </w:pPr>
      <w:r>
        <w:rPr>
          <w:lang w:eastAsia="de-DE"/>
        </w:rPr>
        <w:t>Ansteuerung der Power-LED</w:t>
      </w:r>
    </w:p>
    <w:p w:rsidR="00B060D9" w:rsidRDefault="00FB25AA" w:rsidP="00B060D9">
      <w:pPr>
        <w:rPr>
          <w:lang w:eastAsia="de-DE"/>
        </w:rPr>
      </w:pPr>
      <w:r>
        <w:rPr>
          <w:lang w:eastAsia="de-DE"/>
        </w:rPr>
        <w:t xml:space="preserve">Als Lichtquelle soll in diesem Workshop eine Leistungs-LED (Light EMitting Diode) Verwendung finden. Dieser aus einem sog. PN-Übergang bestehende Halbleiter ist in der Lage Elektronen in Photonen umzuwandeln. Wichtig ist dabei die Polarität, also +/- der Anschlüsse zu beachten. Weiterhin ist die Betriebsspannung und der Betriebsstrom für eine korrekte Funktionsweise zu bedenken. Geschieht das nicht, überhitzt die LED und geht kaputt. </w:t>
      </w:r>
    </w:p>
    <w:p w:rsidR="00FB25AA" w:rsidRPr="00B060D9" w:rsidRDefault="00FB25AA" w:rsidP="00B060D9">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936372" w:rsidRDefault="00936372" w:rsidP="00C25F33">
      <w:pPr>
        <w:rPr>
          <w:rFonts w:eastAsia="Times New Roman"/>
          <w:lang w:eastAsia="de-DE"/>
        </w:rPr>
      </w:pPr>
    </w:p>
    <w:p w:rsidR="00812F2B" w:rsidRDefault="00812F2B" w:rsidP="00812F2B">
      <w:pPr>
        <w:rPr>
          <w:lang w:eastAsia="de-DE"/>
        </w:rPr>
      </w:pPr>
      <w:r w:rsidRPr="00812F2B">
        <w:rPr>
          <w:noProof/>
          <w:lang w:eastAsia="de-DE"/>
        </w:rPr>
        <w:drawing>
          <wp:inline distT="0" distB="0" distL="0" distR="0" wp14:anchorId="0524D98B" wp14:editId="37D00FF7">
            <wp:extent cx="4822950" cy="354672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6544" cy="3549368"/>
                    </a:xfrm>
                    <a:prstGeom prst="rect">
                      <a:avLst/>
                    </a:prstGeom>
                  </pic:spPr>
                </pic:pic>
              </a:graphicData>
            </a:graphic>
          </wp:inline>
        </w:drawing>
      </w:r>
    </w:p>
    <w:p w:rsidR="00FB25AA" w:rsidRDefault="00FB25AA" w:rsidP="00812F2B">
      <w:pPr>
        <w:rPr>
          <w:lang w:eastAsia="de-DE"/>
        </w:rPr>
      </w:pPr>
      <w:r>
        <w:rPr>
          <w:lang w:eastAsia="de-DE"/>
        </w:rPr>
        <w:t>Für die korrekte Funktionsweise kann ein ausrangiertes USB-Kabel Verwendung finden. Der Stecker, der normalerweise in den Rechner eingesteckt wird, wird mit möglichst langer Kabelreserve abgeschnitten. Nach abisolieren des Gummis kommen vier Kabel zum vorschein.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„Minus“-Kontakt der STAR-LED Platine muss zur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FB25AA" w:rsidRDefault="00FB25AA" w:rsidP="00FB25AA">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7845F7" w:rsidRDefault="00000C2C" w:rsidP="00000C2C">
      <w:pPr>
        <w:pStyle w:val="berschrift3"/>
        <w:rPr>
          <w:lang w:eastAsia="de-DE"/>
        </w:rPr>
      </w:pPr>
      <w:r>
        <w:rPr>
          <w:lang w:eastAsia="de-DE"/>
        </w:rPr>
        <w:t>Anfertigen der Lochblende/des Pinhols</w:t>
      </w:r>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r w:rsidR="00D061E8">
        <w:rPr>
          <w:lang w:eastAsia="de-DE"/>
        </w:rPr>
        <w:t xml:space="preserve">Hilreich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Rund ausgeschnitten werden, sodass sie mit doppelseitigen Klebeband auf den gedruckten Rahmen geklebt werden kann. </w:t>
      </w:r>
    </w:p>
    <w:p w:rsidR="00D061E8" w:rsidRPr="00000C2C" w:rsidRDefault="00D061E8" w:rsidP="00000C2C">
      <w:pPr>
        <w:rPr>
          <w:lang w:eastAsia="de-DE"/>
        </w:rPr>
      </w:pPr>
      <w:r>
        <w:rPr>
          <w:lang w:eastAsia="de-DE"/>
        </w:rPr>
        <w:t>Im Idealfall sieht das Loch so aus (links Beugungsmuster, rechts Mikrsokopbild des Lochs):</w:t>
      </w:r>
    </w:p>
    <w:p w:rsidR="007845F7" w:rsidRPr="003912BA" w:rsidRDefault="007845F7" w:rsidP="007845F7">
      <w:pPr>
        <w:spacing w:after="0" w:line="240" w:lineRule="auto"/>
        <w:rPr>
          <w:rFonts w:ascii="Times New Roman" w:eastAsia="Times New Roman" w:hAnsi="Times New Roman" w:cs="Times New Roman"/>
          <w:iCs w:val="0"/>
          <w:sz w:val="24"/>
          <w:szCs w:val="24"/>
          <w:lang w:val="en-US" w:eastAsia="de-DE"/>
        </w:rPr>
      </w:pPr>
      <w:r w:rsidRPr="003912BA">
        <w:rPr>
          <w:rFonts w:ascii="Arial" w:eastAsia="Times New Roman" w:hAnsi="Arial" w:cs="Arial"/>
          <w:iCs w:val="0"/>
          <w:noProof/>
          <w:color w:val="9B9B9B"/>
          <w:shd w:val="clear" w:color="auto" w:fill="313B45"/>
          <w:lang w:eastAsia="de-DE"/>
        </w:rPr>
        <w:lastRenderedPageBreak/>
        <w:drawing>
          <wp:inline distT="0" distB="0" distL="0" distR="0" wp14:anchorId="34F203FA" wp14:editId="438F6F74">
            <wp:extent cx="3543809" cy="1771904"/>
            <wp:effectExtent l="0" t="0" r="0" b="6350"/>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9263" cy="1774631"/>
                    </a:xfrm>
                    <a:prstGeom prst="rect">
                      <a:avLst/>
                    </a:prstGeom>
                    <a:noFill/>
                    <a:ln>
                      <a:noFill/>
                    </a:ln>
                  </pic:spPr>
                </pic:pic>
              </a:graphicData>
            </a:graphic>
          </wp:inline>
        </w:drawing>
      </w:r>
    </w:p>
    <w:p w:rsidR="009A0EE1" w:rsidRPr="00B244DB" w:rsidRDefault="007845F7">
      <w:pPr>
        <w:rPr>
          <w:rFonts w:eastAsia="Times New Roman"/>
          <w:lang w:eastAsia="de-DE"/>
        </w:rPr>
      </w:pPr>
      <w:r>
        <w:rPr>
          <w:rFonts w:eastAsia="Times New Roman"/>
          <w:lang w:eastAsia="de-DE"/>
        </w:rPr>
        <w:br w:type="page"/>
      </w:r>
    </w:p>
    <w:p w:rsidR="009A0EE1" w:rsidRPr="009A0EE1" w:rsidRDefault="009A0EE1" w:rsidP="009A0EE1">
      <w:pPr>
        <w:pStyle w:val="berschrift1"/>
        <w:rPr>
          <w:rFonts w:eastAsia="Times New Roman"/>
          <w:lang w:eastAsia="de-DE"/>
        </w:rPr>
      </w:pPr>
      <w:bookmarkStart w:id="13" w:name="_Toc519951714"/>
      <w:r>
        <w:rPr>
          <w:rFonts w:eastAsia="Times New Roman"/>
          <w:lang w:eastAsia="de-DE"/>
        </w:rPr>
        <w:lastRenderedPageBreak/>
        <w:t>Theorie</w:t>
      </w:r>
      <w:r w:rsidRPr="009A0EE1">
        <w:rPr>
          <w:rFonts w:eastAsia="Times New Roman"/>
          <w:lang w:eastAsia="de-DE"/>
        </w:rPr>
        <w:t xml:space="preserve"> Teil</w:t>
      </w:r>
      <w:bookmarkEnd w:id="13"/>
    </w:p>
    <w:p w:rsidR="009A0EE1" w:rsidRDefault="009A0EE1" w:rsidP="00E128D8">
      <w:pPr>
        <w:pStyle w:val="KeinLeerraum"/>
        <w:rPr>
          <w:rFonts w:eastAsia="Times New Roman"/>
          <w:lang w:eastAsia="de-DE"/>
        </w:rPr>
      </w:pPr>
    </w:p>
    <w:p w:rsidR="00B244DB" w:rsidRDefault="00B244DB" w:rsidP="00B244DB">
      <w:pPr>
        <w:pStyle w:val="berschrift2"/>
        <w:rPr>
          <w:rFonts w:eastAsia="Times New Roman"/>
          <w:lang w:eastAsia="de-DE"/>
        </w:rPr>
      </w:pPr>
      <w:bookmarkStart w:id="14" w:name="_Toc519951715"/>
      <w:r>
        <w:rPr>
          <w:rFonts w:eastAsia="Times New Roman"/>
          <w:lang w:eastAsia="de-DE"/>
        </w:rPr>
        <w:t>Was ist licht?</w:t>
      </w:r>
      <w:bookmarkEnd w:id="14"/>
    </w:p>
    <w:p w:rsidR="00B244DB" w:rsidRDefault="00B244DB" w:rsidP="00B244DB">
      <w:pPr>
        <w:pStyle w:val="Listenabsatz"/>
        <w:numPr>
          <w:ilvl w:val="0"/>
          <w:numId w:val="9"/>
        </w:numPr>
        <w:rPr>
          <w:lang w:eastAsia="de-DE"/>
        </w:rPr>
      </w:pPr>
      <w:r>
        <w:rPr>
          <w:lang w:eastAsia="de-DE"/>
        </w:rPr>
        <w:t xml:space="preserve">Lichtstrahlen, Lichtwellen, Lichtteilchen </w:t>
      </w:r>
    </w:p>
    <w:p w:rsidR="00B244DB" w:rsidRDefault="00B244DB" w:rsidP="00B244DB">
      <w:pPr>
        <w:pStyle w:val="Listenabsatz"/>
        <w:numPr>
          <w:ilvl w:val="0"/>
          <w:numId w:val="9"/>
        </w:numPr>
        <w:rPr>
          <w:lang w:eastAsia="de-DE"/>
        </w:rPr>
      </w:pPr>
      <w:r>
        <w:rPr>
          <w:lang w:eastAsia="de-DE"/>
        </w:rPr>
        <w:t>Kurze Einführung</w:t>
      </w:r>
    </w:p>
    <w:p w:rsidR="00B244DB" w:rsidRDefault="00B244DB" w:rsidP="00B244DB">
      <w:pPr>
        <w:pStyle w:val="Listenabsatz"/>
        <w:numPr>
          <w:ilvl w:val="0"/>
          <w:numId w:val="9"/>
        </w:numPr>
        <w:rPr>
          <w:lang w:eastAsia="de-DE"/>
        </w:rPr>
      </w:pPr>
      <w:r>
        <w:rPr>
          <w:lang w:eastAsia="de-DE"/>
        </w:rPr>
        <w:t xml:space="preserve">Abbe-Experiment -&gt; Wellencharakter </w:t>
      </w:r>
    </w:p>
    <w:p w:rsidR="00B244DB" w:rsidRDefault="00B244DB" w:rsidP="00B244DB">
      <w:pPr>
        <w:pStyle w:val="Listenabsatz"/>
        <w:numPr>
          <w:ilvl w:val="0"/>
          <w:numId w:val="9"/>
        </w:numPr>
        <w:rPr>
          <w:lang w:eastAsia="de-DE"/>
        </w:rPr>
      </w:pPr>
      <w:r>
        <w:rPr>
          <w:lang w:eastAsia="de-DE"/>
        </w:rPr>
        <w:t>Wellenlänge = Farbe</w:t>
      </w:r>
    </w:p>
    <w:p w:rsidR="00B244DB" w:rsidRDefault="00B244DB" w:rsidP="00B244DB">
      <w:pPr>
        <w:pStyle w:val="Listenabsatz"/>
        <w:numPr>
          <w:ilvl w:val="0"/>
          <w:numId w:val="9"/>
        </w:numPr>
        <w:rPr>
          <w:lang w:eastAsia="de-DE"/>
        </w:rPr>
      </w:pPr>
      <w:r>
        <w:rPr>
          <w:lang w:eastAsia="de-DE"/>
        </w:rPr>
        <w:t xml:space="preserve">Intensität und Amplitude </w:t>
      </w:r>
    </w:p>
    <w:p w:rsidR="00B244DB" w:rsidRDefault="00B244DB" w:rsidP="00B244DB">
      <w:pPr>
        <w:pStyle w:val="Listenabsatz"/>
        <w:numPr>
          <w:ilvl w:val="0"/>
          <w:numId w:val="9"/>
        </w:numPr>
        <w:rPr>
          <w:lang w:eastAsia="de-DE"/>
        </w:rPr>
      </w:pPr>
      <w:r>
        <w:rPr>
          <w:lang w:eastAsia="de-DE"/>
        </w:rPr>
        <w:t xml:space="preserve">Amplitude und Phase </w:t>
      </w:r>
    </w:p>
    <w:p w:rsidR="00B244DB" w:rsidRDefault="00566009" w:rsidP="00B244DB">
      <w:pPr>
        <w:pStyle w:val="berschrift2"/>
        <w:rPr>
          <w:lang w:eastAsia="de-DE"/>
        </w:rPr>
      </w:pPr>
      <w:bookmarkStart w:id="15" w:name="_Toc519951716"/>
      <w:r w:rsidRPr="00462929">
        <w:rPr>
          <w:noProof/>
        </w:rPr>
        <w:drawing>
          <wp:anchor distT="0" distB="0" distL="114300" distR="114300" simplePos="0" relativeHeight="251681792" behindDoc="0" locked="0" layoutInCell="1" allowOverlap="1" wp14:anchorId="620D3B8B" wp14:editId="30B24187">
            <wp:simplePos x="0" y="0"/>
            <wp:positionH relativeFrom="column">
              <wp:posOffset>3180998</wp:posOffset>
            </wp:positionH>
            <wp:positionV relativeFrom="paragraph">
              <wp:posOffset>78908</wp:posOffset>
            </wp:positionV>
            <wp:extent cx="3351948" cy="2308323"/>
            <wp:effectExtent l="0" t="0" r="1270" b="3175"/>
            <wp:wrapSquare wrapText="bothSides"/>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51948" cy="230832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244DB">
        <w:rPr>
          <w:lang w:eastAsia="de-DE"/>
        </w:rPr>
        <w:t>Was ist Interferenz / Kohärenz?</w:t>
      </w:r>
      <w:bookmarkEnd w:id="15"/>
    </w:p>
    <w:p w:rsidR="00566009" w:rsidRDefault="00566009" w:rsidP="00566009">
      <w:pPr>
        <w:pStyle w:val="KeinLeerraum"/>
        <w:numPr>
          <w:ilvl w:val="0"/>
          <w:numId w:val="35"/>
        </w:numPr>
      </w:pPr>
      <w:bookmarkStart w:id="16" w:name="_Toc519951719"/>
      <w:r>
        <w:t>Kohärenz</w:t>
      </w:r>
      <w:bookmarkEnd w:id="16"/>
    </w:p>
    <w:p w:rsidR="00566009" w:rsidRDefault="00566009" w:rsidP="00566009">
      <w:pPr>
        <w:pStyle w:val="Listenabsatz"/>
        <w:numPr>
          <w:ilvl w:val="1"/>
          <w:numId w:val="9"/>
        </w:numPr>
      </w:pPr>
      <w:r>
        <w:t xml:space="preserve">bedeutet Inteferenzfähigkeit </w:t>
      </w:r>
    </w:p>
    <w:p w:rsidR="00566009" w:rsidRPr="00566009" w:rsidRDefault="00566009" w:rsidP="00566009">
      <w:pPr>
        <w:pStyle w:val="Listenabsatz"/>
        <w:numPr>
          <w:ilvl w:val="1"/>
          <w:numId w:val="9"/>
        </w:numPr>
      </w:pPr>
      <w:r>
        <w:t xml:space="preserve">Konstruktive/Destruktive Interferenz: Aus Hell und Dunkel macht dunkel </w:t>
      </w:r>
    </w:p>
    <w:p w:rsidR="00650116" w:rsidRDefault="00B244DB" w:rsidP="00650116">
      <w:pPr>
        <w:pStyle w:val="Listenabsatz"/>
        <w:numPr>
          <w:ilvl w:val="0"/>
          <w:numId w:val="9"/>
        </w:numPr>
        <w:rPr>
          <w:lang w:eastAsia="de-DE"/>
        </w:rPr>
      </w:pPr>
      <w:r>
        <w:rPr>
          <w:lang w:eastAsia="de-DE"/>
        </w:rPr>
        <w:t>Zeitliche Interferenz</w:t>
      </w:r>
      <w:r w:rsidR="00650116">
        <w:rPr>
          <w:lang w:eastAsia="de-DE"/>
        </w:rPr>
        <w:t xml:space="preserve"> und </w:t>
      </w:r>
      <w:r>
        <w:rPr>
          <w:lang w:eastAsia="de-DE"/>
        </w:rPr>
        <w:t>Räumliche Kohärenz</w:t>
      </w:r>
      <w:r w:rsidR="00650116">
        <w:rPr>
          <w:lang w:eastAsia="de-DE"/>
        </w:rPr>
        <w:t xml:space="preserve"> am Beispiel der LED</w:t>
      </w:r>
    </w:p>
    <w:p w:rsidR="00650116" w:rsidRDefault="00650116" w:rsidP="00650116">
      <w:pPr>
        <w:pStyle w:val="Listenabsatz"/>
        <w:numPr>
          <w:ilvl w:val="1"/>
          <w:numId w:val="9"/>
        </w:numPr>
        <w:rPr>
          <w:lang w:eastAsia="de-DE"/>
        </w:rPr>
      </w:pPr>
      <w:r w:rsidRPr="00E128D8">
        <w:t>spontane Emission, Breitbandiges Spektrum (</w:t>
      </w:r>
      <m:oMath>
        <m:r>
          <m:rPr>
            <m:sty m:val="p"/>
          </m:rPr>
          <w:rPr>
            <w:rFonts w:ascii="Cambria Math" w:hAnsi="Cambria Math"/>
          </w:rPr>
          <m:t>Δ</m:t>
        </m:r>
        <m:r>
          <w:rPr>
            <w:rFonts w:ascii="Cambria Math" w:hAnsi="Cambria Math"/>
          </w:rPr>
          <m:t>λ </m:t>
        </m:r>
      </m:oMath>
      <w:r w:rsidRPr="00E128D8">
        <w:t>ca. 20nm)</w:t>
      </w:r>
    </w:p>
    <w:p w:rsidR="00650116" w:rsidRDefault="00650116" w:rsidP="00650116">
      <w:pPr>
        <w:pStyle w:val="Listenabsatz"/>
        <w:numPr>
          <w:ilvl w:val="2"/>
          <w:numId w:val="9"/>
        </w:numPr>
        <w:rPr>
          <w:lang w:eastAsia="de-DE"/>
        </w:rPr>
      </w:pPr>
      <w:r>
        <w:t>Ergibt die zeitliche Kohärenz</w:t>
      </w:r>
    </w:p>
    <w:p w:rsidR="00566009" w:rsidRDefault="00566009" w:rsidP="00650116">
      <w:pPr>
        <w:pStyle w:val="Listenabsatz"/>
        <w:numPr>
          <w:ilvl w:val="2"/>
          <w:numId w:val="9"/>
        </w:numPr>
        <w:rPr>
          <w:lang w:eastAsia="de-DE"/>
        </w:rPr>
      </w:pPr>
    </w:p>
    <w:p w:rsidR="00650116" w:rsidRDefault="00650116" w:rsidP="00650116">
      <w:pPr>
        <w:pStyle w:val="Listenabsatz"/>
        <w:numPr>
          <w:ilvl w:val="1"/>
          <w:numId w:val="9"/>
        </w:numPr>
        <w:rPr>
          <w:lang w:eastAsia="de-DE"/>
        </w:rPr>
      </w:pPr>
      <w:r w:rsidRPr="00E128D8">
        <w:t xml:space="preserve">Jedoch </w:t>
      </w:r>
      <w:r w:rsidRPr="00650116">
        <w:rPr>
          <w:b/>
          <w:bCs/>
        </w:rPr>
        <w:t xml:space="preserve">große Lumenausbeute </w:t>
      </w:r>
      <w:r w:rsidRPr="00E128D8">
        <w:t xml:space="preserve">und </w:t>
      </w:r>
      <w:r w:rsidRPr="00650116">
        <w:rPr>
          <w:b/>
          <w:bCs/>
        </w:rPr>
        <w:t>günstig</w:t>
      </w:r>
      <w:r w:rsidRPr="00E128D8">
        <w:t xml:space="preserve"> (vergl. </w:t>
      </w:r>
      <w:r w:rsidRPr="00650116">
        <w:t>Laser)</w:t>
      </w:r>
    </w:p>
    <w:p w:rsidR="00650116" w:rsidRPr="00650116" w:rsidRDefault="00650116" w:rsidP="00650116">
      <w:pPr>
        <w:pStyle w:val="Listenabsatz"/>
        <w:numPr>
          <w:ilvl w:val="1"/>
          <w:numId w:val="9"/>
        </w:numPr>
        <w:rPr>
          <w:lang w:eastAsia="de-DE"/>
        </w:rPr>
      </w:pPr>
      <w:r w:rsidRPr="00E128D8">
        <w:t xml:space="preserve">Ziel: Erzeugen räumlicher Kohärenz durch </w:t>
      </w:r>
      <w:r w:rsidRPr="00650116">
        <w:rPr>
          <w:b/>
          <w:bCs/>
        </w:rPr>
        <w:t>Einschränken des Lichtfeldes</w:t>
      </w:r>
    </w:p>
    <w:p w:rsidR="00650116" w:rsidRPr="00650116" w:rsidRDefault="00650116" w:rsidP="00650116">
      <w:pPr>
        <w:pStyle w:val="Listenabsatz"/>
        <w:numPr>
          <w:ilvl w:val="2"/>
          <w:numId w:val="9"/>
        </w:numPr>
        <w:rPr>
          <w:lang w:eastAsia="de-DE"/>
        </w:rPr>
      </w:pPr>
      <w:r w:rsidRPr="00650116">
        <w:rPr>
          <w:lang w:val="en-US"/>
        </w:rPr>
        <w:t>Pinhole</w:t>
      </w:r>
      <w:r>
        <w:rPr>
          <w:lang w:val="en-US"/>
        </w:rPr>
        <w:t xml:space="preserve"> (einfach zu realisieren)</w:t>
      </w:r>
    </w:p>
    <w:p w:rsidR="00650116" w:rsidRDefault="00650116" w:rsidP="00650116">
      <w:pPr>
        <w:pStyle w:val="Listenabsatz"/>
        <w:numPr>
          <w:ilvl w:val="2"/>
          <w:numId w:val="9"/>
        </w:numPr>
        <w:rPr>
          <w:lang w:eastAsia="de-DE"/>
        </w:rPr>
      </w:pPr>
      <w:r w:rsidRPr="00650116">
        <w:t>LWL mit dünnem Kern (schwer zu bekommen)</w:t>
      </w:r>
    </w:p>
    <w:p w:rsidR="00566009" w:rsidRDefault="00650116" w:rsidP="00566009">
      <w:pPr>
        <w:pStyle w:val="Listenabsatz"/>
        <w:numPr>
          <w:ilvl w:val="2"/>
          <w:numId w:val="9"/>
        </w:numPr>
        <w:rPr>
          <w:lang w:eastAsia="de-DE"/>
        </w:rPr>
      </w:pPr>
      <w:r w:rsidRPr="00650116">
        <w:t>DMD/DLP-Chip (Teuer)</w:t>
      </w:r>
    </w:p>
    <w:p w:rsidR="00566009" w:rsidRDefault="00566009" w:rsidP="00566009">
      <w:pPr>
        <w:pStyle w:val="Listenabsatz"/>
        <w:numPr>
          <w:ilvl w:val="1"/>
          <w:numId w:val="9"/>
        </w:numPr>
        <w:rPr>
          <w:lang w:eastAsia="de-DE"/>
        </w:rPr>
      </w:pPr>
      <w:r>
        <w:t xml:space="preserve">JE kleiner die Blende desto größer die räumliche Kohärenz/Fähigkeit des Lichts miteinander zu interferieren. </w:t>
      </w:r>
    </w:p>
    <w:p w:rsidR="00566009" w:rsidRDefault="00566009" w:rsidP="00A9427C">
      <w:pPr>
        <w:pStyle w:val="Listenabsatz"/>
        <w:numPr>
          <w:ilvl w:val="1"/>
          <w:numId w:val="9"/>
        </w:numPr>
        <w:rPr>
          <w:lang w:eastAsia="de-DE"/>
        </w:rPr>
      </w:pPr>
      <w:r>
        <w:t xml:space="preserve">Blenden-öffnung (und somit auch die räumliche Kohärenz) „skaliert“ mit dem Verhältnis </w:t>
      </w:r>
      <w:r w:rsidRPr="00566009">
        <w:rPr>
          <w:lang w:eastAsia="de-DE"/>
        </w:rPr>
        <w:t xml:space="preserve">Verhältnis </w:t>
      </w:r>
      <m:oMath>
        <m:r>
          <w:rPr>
            <w:rFonts w:ascii="Cambria Math" w:hAnsi="Cambria Math"/>
            <w:lang w:eastAsia="de-DE"/>
          </w:rPr>
          <m:t>M=</m:t>
        </m:r>
        <m:f>
          <m:fPr>
            <m:ctrlPr>
              <w:ins w:id="17"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Pr>
          <w:lang w:eastAsia="de-DE"/>
        </w:rPr>
        <w:t xml:space="preserve"> wobei z der Abstand vom Sensor zur Probe und Z der Abstand vom Quelle zum Sensor ist.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Default="00566009" w:rsidP="00566009">
      <w:pPr>
        <w:pStyle w:val="berschrift3"/>
      </w:pPr>
      <w:bookmarkStart w:id="18" w:name="_Toc519951720"/>
      <w:r>
        <w:t>Räumliche Kohärenz</w:t>
      </w:r>
      <w:bookmarkEnd w:id="18"/>
      <w:r>
        <w:t xml:space="preserve"> </w:t>
      </w:r>
    </w:p>
    <w:p w:rsidR="00566009" w:rsidRPr="0047045E"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1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2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2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2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2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2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2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2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A9427C" w:rsidRPr="00566009" w:rsidRDefault="00A9427C"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29" w:author="Benedict Diederich" w:date="2018-10-02T10:59:00Z">
                                        <w:rPr>
                                          <w:rFonts w:ascii="Cambria Math" w:eastAsia="MS PGothic" w:hAnsi="Cambria Math" w:cstheme="minorBidi"/>
                                          <w:i/>
                                          <w:iCs/>
                                          <w:color w:val="000000" w:themeColor="text1"/>
                                          <w:sz w:val="18"/>
                                          <w:szCs w:val="40"/>
                                        </w:rPr>
                                      </w:ins>
                                    </m:ctrlPr>
                                  </m:fPr>
                                  <m:num>
                                    <m:sSub>
                                      <m:sSubPr>
                                        <m:ctrlPr>
                                          <w:ins w:id="3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4"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6"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8"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9"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40"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A9427C" w:rsidRPr="00566009" w:rsidRDefault="00A9427C"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1" w:author="Benedict Diederich" w:date="2018-10-02T10:59:00Z">
                                  <w:rPr>
                                    <w:rFonts w:ascii="Cambria Math" w:eastAsia="MS PGothic" w:hAnsi="Cambria Math" w:cstheme="minorBidi"/>
                                    <w:i/>
                                    <w:iCs/>
                                    <w:color w:val="000000" w:themeColor="text1"/>
                                    <w:sz w:val="18"/>
                                    <w:szCs w:val="40"/>
                                  </w:rPr>
                                </w:ins>
                              </m:ctrlPr>
                            </m:fPr>
                            <m:num>
                              <m:sSub>
                                <m:sSubPr>
                                  <m:ctrlPr>
                                    <w:ins w:id="4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sSub>
                                    <m:sSubPr>
                                      <m:ctrlPr>
                                        <w:ins w:id="43"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A9427C" w:rsidRDefault="00A9427C" w:rsidP="00566009">
                        <w:pPr>
                          <w:pStyle w:val="StandardWeb"/>
                          <w:spacing w:before="0" w:beforeAutospacing="0" w:after="0" w:afterAutospacing="0"/>
                        </w:pPr>
                        <m:oMathPara>
                          <m:oMathParaPr>
                            <m:jc m:val="centerGroup"/>
                          </m:oMathParaPr>
                          <m:oMath>
                            <m:sSub>
                              <m:sSubPr>
                                <m:ctrlPr>
                                  <w:ins w:id="44"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sSub>
                                    <m:sSubPr>
                                      <m:ctrlPr>
                                        <w:ins w:id="45"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A9427C" w:rsidRDefault="00A9427C" w:rsidP="00566009">
                        <w:pPr>
                          <w:pStyle w:val="StandardWeb"/>
                          <w:spacing w:before="0" w:beforeAutospacing="0" w:after="0" w:afterAutospacing="0"/>
                        </w:pPr>
                        <m:oMathPara>
                          <m:oMathParaPr>
                            <m:jc m:val="centerGroup"/>
                          </m:oMathParaPr>
                          <m:oMath>
                            <m:sSub>
                              <m:sSubPr>
                                <m:ctrlPr>
                                  <w:ins w:id="46"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566009" w:rsidRPr="0047045E" w:rsidRDefault="00566009" w:rsidP="00566009"/>
    <w:p w:rsidR="00566009" w:rsidRDefault="00566009" w:rsidP="00566009">
      <w:pPr>
        <w:pStyle w:val="berschrift3"/>
      </w:pPr>
      <w:r>
        <w:t>Zeitliche Kohärenz</w:t>
      </w:r>
    </w:p>
    <w:p w:rsidR="00566009" w:rsidRDefault="00566009" w:rsidP="00566009">
      <w:pPr>
        <w:pStyle w:val="Listenabsatz"/>
        <w:numPr>
          <w:ilvl w:val="0"/>
          <w:numId w:val="9"/>
        </w:numPr>
      </w:pPr>
      <w:r>
        <w:t>Michelson Interefereometer</w:t>
      </w:r>
    </w:p>
    <w:p w:rsidR="00566009" w:rsidRPr="00D31D42" w:rsidRDefault="00566009" w:rsidP="00566009">
      <w:pPr>
        <w:pStyle w:val="Listenabsatz"/>
        <w:numPr>
          <w:ilvl w:val="0"/>
          <w:numId w:val="9"/>
        </w:numPr>
      </w:pPr>
      <w:r>
        <w:t xml:space="preserve">Interferenz bei unterschiedlicher optischer Weglänge </w:t>
      </w:r>
    </w:p>
    <w:p w:rsidR="00566009" w:rsidRPr="00566009" w:rsidRDefault="00566009" w:rsidP="00566009">
      <w:pPr>
        <w:rPr>
          <w:lang w:eastAsia="de-DE"/>
        </w:rPr>
      </w:pPr>
    </w:p>
    <w:p w:rsidR="00B244DB" w:rsidRDefault="00B244DB" w:rsidP="00B244DB">
      <w:pPr>
        <w:pStyle w:val="berschrift2"/>
        <w:rPr>
          <w:lang w:eastAsia="de-DE"/>
        </w:rPr>
      </w:pPr>
      <w:bookmarkStart w:id="47" w:name="_Toc519951717"/>
      <w:r>
        <w:rPr>
          <w:lang w:eastAsia="de-DE"/>
        </w:rPr>
        <w:t>Holographie</w:t>
      </w:r>
      <w:bookmarkEnd w:id="47"/>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r>
        <w:rPr>
          <w:lang w:eastAsia="de-DE"/>
        </w:rPr>
        <w:t xml:space="preserve">Vorelsung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“Inline-Hologram”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Gleiche Phasenbeziehung, gleiche Wellenlänge, räumlich/zeitlich Kohärent,  etc.</w:t>
      </w:r>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r>
        <w:rPr>
          <w:lang w:eastAsia="de-DE"/>
        </w:rPr>
        <w:t xml:space="preserve">Very Basic Fourier Transform </w:t>
      </w:r>
    </w:p>
    <w:p w:rsidR="00462929" w:rsidRDefault="00462929" w:rsidP="00462929">
      <w:pPr>
        <w:pStyle w:val="Listenabsatz"/>
        <w:numPr>
          <w:ilvl w:val="1"/>
          <w:numId w:val="9"/>
        </w:numPr>
        <w:rPr>
          <w:lang w:eastAsia="de-DE"/>
        </w:rPr>
      </w:pPr>
      <w:r>
        <w:rPr>
          <w:lang w:eastAsia="de-DE"/>
        </w:rPr>
        <w:t xml:space="preserve">Example – Cellphone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Problem: Pseudoscopic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„Angular Spectrum Method“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A9427C" w:rsidP="00C67992">
      <w:pPr>
        <w:pStyle w:val="Listenabsatz"/>
        <w:numPr>
          <w:ilvl w:val="1"/>
          <w:numId w:val="9"/>
        </w:numPr>
        <w:rPr>
          <w:lang w:eastAsia="de-DE"/>
        </w:rPr>
      </w:pPr>
      <m:oMath>
        <m:sSub>
          <m:sSubPr>
            <m:ctrlPr>
              <w:ins w:id="48"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49"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50" w:author="Benedict Diederich" w:date="2018-10-02T10:59:00Z">
                <w:rPr>
                  <w:rFonts w:ascii="Cambria Math" w:hAnsi="Cambria Math"/>
                  <w:i/>
                  <w:lang w:eastAsia="de-DE"/>
                </w:rPr>
              </w:ins>
            </m:ctrlPr>
          </m:dPr>
          <m:e>
            <m:eqArr>
              <m:eqArrPr>
                <m:ctrlPr>
                  <w:ins w:id="51" w:author="Benedict Diederich" w:date="2018-10-02T10:59:00Z">
                    <w:rPr>
                      <w:rFonts w:ascii="Cambria Math" w:hAnsi="Cambria Math"/>
                      <w:i/>
                      <w:lang w:eastAsia="de-DE"/>
                    </w:rPr>
                  </w:ins>
                </m:ctrlPr>
              </m:eqArrPr>
              <m:e>
                <m:func>
                  <m:funcPr>
                    <m:ctrlPr>
                      <w:ins w:id="52"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53" w:author="Benedict Diederich" w:date="2018-10-02T10:59:00Z">
                            <w:rPr>
                              <w:rFonts w:ascii="Cambria Math" w:hAnsi="Cambria Math"/>
                              <w:i/>
                              <w:lang w:eastAsia="de-DE"/>
                            </w:rPr>
                          </w:ins>
                        </m:ctrlPr>
                      </m:dPr>
                      <m:e>
                        <m:r>
                          <w:rPr>
                            <w:rFonts w:ascii="Cambria Math" w:hAnsi="Cambria Math"/>
                            <w:lang w:eastAsia="de-DE"/>
                          </w:rPr>
                          <m:t>j2πz</m:t>
                        </m:r>
                        <m:f>
                          <m:fPr>
                            <m:ctrlPr>
                              <w:ins w:id="54"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55" w:author="Benedict Diederich" w:date="2018-10-02T10:59:00Z">
                        <w:rPr>
                          <w:rFonts w:ascii="Cambria Math" w:hAnsi="Cambria Math"/>
                          <w:i/>
                          <w:lang w:eastAsia="de-DE"/>
                        </w:rPr>
                      </w:ins>
                    </m:ctrlPr>
                  </m:radPr>
                  <m:deg/>
                  <m:e>
                    <m:r>
                      <w:rPr>
                        <w:rFonts w:ascii="Cambria Math" w:hAnsi="Cambria Math"/>
                        <w:lang w:eastAsia="de-DE"/>
                      </w:rPr>
                      <m:t>1-</m:t>
                    </m:r>
                    <m:sSup>
                      <m:sSupPr>
                        <m:ctrlPr>
                          <w:ins w:id="56" w:author="Benedict Diederich" w:date="2018-10-02T10:59:00Z">
                            <w:rPr>
                              <w:rFonts w:ascii="Cambria Math" w:hAnsi="Cambria Math"/>
                              <w:i/>
                              <w:lang w:eastAsia="de-DE"/>
                            </w:rPr>
                          </w:ins>
                        </m:ctrlPr>
                      </m:sSupPr>
                      <m:e>
                        <m:d>
                          <m:dPr>
                            <m:ctrlPr>
                              <w:ins w:id="57" w:author="Benedict Diederich" w:date="2018-10-02T10:59:00Z">
                                <w:rPr>
                                  <w:rFonts w:ascii="Cambria Math" w:hAnsi="Cambria Math"/>
                                  <w:i/>
                                  <w:lang w:eastAsia="de-DE"/>
                                </w:rPr>
                              </w:ins>
                            </m:ctrlPr>
                          </m:dPr>
                          <m:e>
                            <m:f>
                              <m:fPr>
                                <m:ctrlPr>
                                  <w:ins w:id="58" w:author="Benedict Diederich" w:date="2018-10-02T10:59:00Z">
                                    <w:rPr>
                                      <w:rFonts w:ascii="Cambria Math" w:hAnsi="Cambria Math"/>
                                      <w:i/>
                                      <w:lang w:eastAsia="de-DE"/>
                                    </w:rPr>
                                  </w:ins>
                                </m:ctrlPr>
                              </m:fPr>
                              <m:num>
                                <m:r>
                                  <w:rPr>
                                    <w:rFonts w:ascii="Cambria Math" w:hAnsi="Cambria Math"/>
                                    <w:lang w:eastAsia="de-DE"/>
                                  </w:rPr>
                                  <m:t>λ</m:t>
                                </m:r>
                                <m:sSub>
                                  <m:sSubPr>
                                    <m:ctrlPr>
                                      <w:ins w:id="59"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60" w:author="Benedict Diederich" w:date="2018-10-02T10:59:00Z">
                            <w:rPr>
                              <w:rFonts w:ascii="Cambria Math" w:hAnsi="Cambria Math"/>
                              <w:i/>
                              <w:lang w:eastAsia="de-DE"/>
                            </w:rPr>
                          </w:ins>
                        </m:ctrlPr>
                      </m:sSupPr>
                      <m:e>
                        <m:d>
                          <m:dPr>
                            <m:ctrlPr>
                              <w:ins w:id="61" w:author="Benedict Diederich" w:date="2018-10-02T10:59:00Z">
                                <w:rPr>
                                  <w:rFonts w:ascii="Cambria Math" w:hAnsi="Cambria Math"/>
                                  <w:i/>
                                  <w:lang w:eastAsia="de-DE"/>
                                </w:rPr>
                              </w:ins>
                            </m:ctrlPr>
                          </m:dPr>
                          <m:e>
                            <m:f>
                              <m:fPr>
                                <m:ctrlPr>
                                  <w:ins w:id="62" w:author="Benedict Diederich" w:date="2018-10-02T10:59:00Z">
                                    <w:rPr>
                                      <w:rFonts w:ascii="Cambria Math" w:hAnsi="Cambria Math"/>
                                      <w:i/>
                                      <w:lang w:eastAsia="de-DE"/>
                                    </w:rPr>
                                  </w:ins>
                                </m:ctrlPr>
                              </m:fPr>
                              <m:num>
                                <m:r>
                                  <w:rPr>
                                    <w:rFonts w:ascii="Cambria Math" w:hAnsi="Cambria Math"/>
                                    <w:lang w:eastAsia="de-DE"/>
                                  </w:rPr>
                                  <m:t>λ</m:t>
                                </m:r>
                                <m:sSub>
                                  <m:sSubPr>
                                    <m:ctrlPr>
                                      <w:ins w:id="63"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64" w:author="Benedict Diederich" w:date="2018-10-02T10:59:00Z">
                        <w:rPr>
                          <w:rFonts w:ascii="Cambria Math" w:hAnsi="Cambria Math"/>
                          <w:i/>
                          <w:lang w:eastAsia="de-DE"/>
                        </w:rPr>
                      </w:ins>
                    </m:ctrlPr>
                  </m:radPr>
                  <m:deg/>
                  <m:e>
                    <m:sSubSup>
                      <m:sSubSupPr>
                        <m:ctrlPr>
                          <w:ins w:id="65"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66"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67"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p w:rsidR="00E128D8" w:rsidRDefault="00E128D8" w:rsidP="00E128D8">
      <w:pPr>
        <w:pStyle w:val="berschrift2"/>
        <w:rPr>
          <w:lang w:eastAsia="de-DE"/>
        </w:rPr>
      </w:pPr>
      <w:bookmarkStart w:id="68" w:name="_Toc519951718"/>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27C" w:rsidRDefault="00A9427C"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30">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A9427C" w:rsidRDefault="00A9427C"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32"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33" o:title="imag00" croptop="25742f" cropbottom="15638f" cropleft="24878f" cropright="21749f"/>
                </v:shape>
                <w10:wrap type="topAndBottom"/>
              </v:group>
            </w:pict>
          </mc:Fallback>
        </mc:AlternateContent>
      </w:r>
      <w:r>
        <w:rPr>
          <w:lang w:eastAsia="de-DE"/>
        </w:rPr>
        <w:t>Theorie</w:t>
      </w:r>
      <w:bookmarkEnd w:id="68"/>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p>
    <w:p w:rsidR="00071ECB" w:rsidRPr="00D70E24" w:rsidRDefault="00071ECB" w:rsidP="007A6D10"/>
    <w:p w:rsidR="00235BCB" w:rsidRDefault="00235BCB" w:rsidP="00235BCB">
      <w:pPr>
        <w:rPr>
          <w:rStyle w:val="berschrift2Zchn"/>
        </w:rPr>
      </w:pPr>
      <w:r>
        <w:rPr>
          <w:rStyle w:val="berschrift2Zchn"/>
        </w:rPr>
        <w:t>Aufnahme mit Raspi-Camera</w:t>
      </w:r>
    </w:p>
    <w:p w:rsidR="00513C7C" w:rsidRDefault="00513C7C" w:rsidP="00513C7C">
      <w:r>
        <w:t>Die Kamera ist zentraler Bestandteil der Bildaufnahme. Um dem Grundgedanken der leichten Verüfgbarkeit der Geräte gerecht zu werden, greifen wir auch hier auf Open-Source Lösungen zurück.</w:t>
      </w:r>
    </w:p>
    <w:p w:rsidR="007A6D10" w:rsidRDefault="00235BCB" w:rsidP="007A6D10">
      <w:r w:rsidRPr="00235BCB">
        <w:t>Der mini-computer Raspberry Pi ist der weltweit am moisten verkaufte Computer und lässt die Steuerung von Hadwarekomponenten und komplexer Software zu. In diesem Workshop verwenden wir die Kamera des Geräts, welche sehr einfach über das Terminal, aber auch über die Python-SChni</w:t>
      </w:r>
      <w:r w:rsidR="00513C7C">
        <w:t>ttstelle PiCam zu bedienen ist.</w:t>
      </w:r>
    </w:p>
    <w:p w:rsidR="00513C7C" w:rsidRDefault="00513C7C" w:rsidP="007A6D10">
      <w:r>
        <w:t>Weitere Informationen gibt es hier:</w:t>
      </w:r>
    </w:p>
    <w:p w:rsidR="00513C7C" w:rsidRPr="00513C7C" w:rsidRDefault="00A9427C"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36"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Sensor größe: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Standard Linse</w:t>
      </w:r>
      <w:r>
        <w:rPr>
          <w:rFonts w:ascii="Segoe UI" w:hAnsi="Segoe UI" w:cs="Segoe UI"/>
          <w:color w:val="24292E"/>
          <w:lang w:val="en-US"/>
        </w:rPr>
        <w:t xml:space="preserve"> (Brennweite)</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Shading-Correction, die Linsen-fehler ausgleich überkompensiert die Bilder nun, was zu einem hellen Rand führt. </w:t>
      </w:r>
      <w:bookmarkStart w:id="69" w:name="_Toc519951730"/>
    </w:p>
    <w:p w:rsidR="00513C7C" w:rsidRDefault="00513C7C" w:rsidP="00513C7C">
      <w:pPr>
        <w:pStyle w:val="berschrift3"/>
      </w:pPr>
      <w:r>
        <w:t>Aufnahme von Hologrammen</w:t>
      </w:r>
    </w:p>
    <w:p w:rsidR="00566009" w:rsidRPr="00566009" w:rsidRDefault="00566009" w:rsidP="00566009">
      <w:r>
        <w:t>Wichtig ist es die Kamera zunächst richtig an den Raspberry anzuschließen. Zu beachten ist dabei die ORietierung des sog. Ribbon Kabels. Die Stromversorgung, eine Tastatur+Maus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Für die Aufnahme von Hologrammen muss die LED eingeschaltet sein. Dann kann das Terminal von Raspbian geöffnet werden. Um ein Bild zu erstellen soll nun folgendes eingegeben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 -</w:t>
      </w:r>
      <w:bookmarkEnd w:id="69"/>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f test.jpg -t 10000</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sog. Flag, die das gesehene Bild auf dem Bildschirm anzeigt</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/home/pi</w:t>
      </w:r>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weitere Flag welche die Zeit der Anezige (10s, bzw. 10000 ms) wiedergibt</w:t>
      </w:r>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70" w:name="_Toc519951734"/>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 xml:space="preserve">Es können nun mehrere Bilder aufgenommen werden mit unterschiedlichen Dateinamen. Diese dann auf einem USB-Stick speichern und diese mit dem FIJI-Plugin rekosntruieren. </w:t>
      </w:r>
      <w:bookmarkEnd w:id="70"/>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r>
        <w:rPr>
          <w:rStyle w:val="berschrift2Zchn"/>
        </w:rPr>
        <w:t>Aufnahme mit M5Stack Camera</w:t>
      </w:r>
    </w:p>
    <w:p w:rsidR="00235BCB" w:rsidRDefault="00235BCB" w:rsidP="00235BCB">
      <w:r>
        <w:t>Für die Aufnahme des Holograms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A9427C" w:rsidP="00235BCB">
      <w:hyperlink r:id="rId37"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zur Kamera: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Dual-core Tensilica LX6 microprocessor</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Bis zu 240MHz clock frequency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4MB Flash memory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Integrierter 802.11 BGN WiFi transceiver</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Integrierter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OV2640 sensor</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YUV(422/420)/YCbCr422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8-bit compressed data</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8-/10-bit Raw RGB data</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CCD size :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Field of View : 78 degree</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Maxmium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Sensor best resolution: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71" w:name="_Toc519951737"/>
      <w:r w:rsidRPr="00890B33">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71"/>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bookmarkStart w:id="72" w:name="_Toc519951738"/>
      <w:r w:rsidRPr="008677C0">
        <w:t xml:space="preserve">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w:t>
      </w:r>
      <w:bookmarkEnd w:id="72"/>
      <w:r w:rsidRPr="008677C0">
        <w:t>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73" w:name="_Toc519951736"/>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Beispiele aus der Rekonstrutkion</w:t>
      </w:r>
      <w:bookmarkEnd w:id="73"/>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74" w:name="_Toc519951740"/>
      <w:r w:rsidRPr="00AA6C29">
        <w:rPr>
          <w:rStyle w:val="berschrift2Zchn"/>
        </w:rPr>
        <w:t>Nützliche Links und Quellen</w:t>
      </w:r>
      <w:bookmarkEnd w:id="74"/>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Ozcan Papers</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iGEM 2017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Beniroquai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Upsalla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Divós, P., Tóth, S., &amp; Tõkés,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Divós, P., Tóth, S., &amp; Tõkés,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lastRenderedPageBreak/>
        <w:t xml:space="preserve">Bishara, W., Su, T.-W., Coskun, A. F., &amp; Ozcan, A. (2010). Lensfree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r w:rsidRPr="00D31D42">
        <w:rPr>
          <w:lang w:val="en-US"/>
        </w:rPr>
        <w:t xml:space="preserve">Bishara, W., Zhu, H., &amp; Ozcan,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Feizi, A., Luo, W., &amp; Ozcan, A. (2013a).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Feizi, A., Luo, W., &amp; Ozcan, A. (2013b).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Hardie, R. C., Barnard, K. J., &amp; Armstrong, E. E. (n.d.). Joint MAP Registration and High Resolution Image Estimation Using a Sequence of Undersampled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Propagation, B., &amp; Manual, T. (1998). LightPipes for Matlab, (c), 1–113.</w:t>
      </w:r>
    </w:p>
    <w:p w:rsidR="00D31D42" w:rsidRPr="00363A0C" w:rsidRDefault="00D31D42" w:rsidP="00D31D42">
      <w:pPr>
        <w:tabs>
          <w:tab w:val="left" w:pos="1994"/>
        </w:tabs>
        <w:rPr>
          <w:lang w:val="en-US"/>
        </w:rPr>
      </w:pPr>
      <w:r w:rsidRPr="00363A0C">
        <w:rPr>
          <w:lang w:val="en-US"/>
        </w:rPr>
        <w:t xml:space="preserve">Salih,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r w:rsidRPr="00363A0C">
        <w:rPr>
          <w:lang w:val="en-US"/>
        </w:rPr>
        <w:t>Seifi, M., Fournier, C., &amp; Denis, L. (2012). HoloRec3D: A free Matlab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r w:rsidRPr="00363A0C">
        <w:rPr>
          <w:lang w:val="en-US"/>
        </w:rPr>
        <w:t xml:space="preserve">Shimobaba, T., Weng, J., Sakurai, T., Okada, N., Nishitsuji,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r w:rsidRPr="00363A0C">
        <w:rPr>
          <w:lang w:val="en-US"/>
        </w:rPr>
        <w:lastRenderedPageBreak/>
        <w:t xml:space="preserve">Shiraki, A., Taniguchi, Y., &amp; Shimobaba,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Verrier, N., Atlan, M., Verrier, N., &amp; Atlan, M. (2011). Off-axis digital hologram reconstruction : some practical considerations To cite this version : considerations.</w:t>
      </w:r>
    </w:p>
    <w:p w:rsidR="00D31D42" w:rsidRPr="00D31D42" w:rsidRDefault="00D31D42" w:rsidP="00D31D42">
      <w:pPr>
        <w:tabs>
          <w:tab w:val="left" w:pos="1994"/>
        </w:tabs>
        <w:rPr>
          <w:lang w:val="en-US"/>
        </w:rPr>
      </w:pPr>
      <w:r w:rsidRPr="00D31D42">
        <w:t xml:space="preserve">Kanka, M., Riesenberg, R., Petruck, P., &amp; Graulig, C. (2011). </w:t>
      </w:r>
      <w:r w:rsidRPr="00D31D42">
        <w:rPr>
          <w:lang w:val="en-US"/>
        </w:rPr>
        <w:t xml:space="preserve">High resolution (NA=08) in lensless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r w:rsidRPr="00D31D42">
        <w:rPr>
          <w:lang w:val="en-US"/>
        </w:rPr>
        <w:t>Kirchmann, C. C. (2014). A Study of Digital In-Line Holographic Microscopy for Malaria Detection Elin Lundin A Study of Digital In-Line Holographic Microscopy for.</w:t>
      </w:r>
    </w:p>
    <w:p w:rsidR="00D31D42" w:rsidRPr="00363A0C" w:rsidRDefault="00D31D42" w:rsidP="00D31D42">
      <w:pPr>
        <w:tabs>
          <w:tab w:val="left" w:pos="1994"/>
        </w:tabs>
        <w:rPr>
          <w:lang w:val="en-US"/>
        </w:rPr>
      </w:pPr>
      <w:r w:rsidRPr="00363A0C">
        <w:rPr>
          <w:lang w:val="en-US"/>
        </w:rPr>
        <w:t>Latychevskaia, T., &amp; Fink, H. (n.d.). Practical algorithms for simulation and reconstruction of digital in-line holograms, 1–23.</w:t>
      </w:r>
    </w:p>
    <w:p w:rsidR="00D31D42" w:rsidRPr="00363A0C" w:rsidRDefault="00D31D42" w:rsidP="00D31D42">
      <w:pPr>
        <w:tabs>
          <w:tab w:val="left" w:pos="1994"/>
        </w:tabs>
        <w:rPr>
          <w:lang w:val="en-US"/>
        </w:rPr>
      </w:pPr>
      <w:r w:rsidRPr="00363A0C">
        <w:rPr>
          <w:lang w:val="en-US"/>
        </w:rPr>
        <w:t xml:space="preserve">Latychevskaia,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Nyayapathi,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Greenbaum, A., &amp; Zhang, Y. (2015). </w:t>
      </w:r>
      <w:r w:rsidRPr="00363A0C">
        <w:rPr>
          <w:lang w:val="en-US"/>
        </w:rPr>
        <w:t>Accepted Article Preview :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Hennelly,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r w:rsidRPr="00363A0C">
        <w:rPr>
          <w:lang w:val="en-US"/>
        </w:rPr>
        <w:t xml:space="preserve">Mudanyali, O., Tseng, D., Oh, C., Isikman, S. O., Sencan, I., Bishara, W., … Ozcan, A. (2010). Compact, light-weight and cost-effective microscope based on lensless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Optical Scanning Holography With Matlab ® Optical Scanning Holography With Matlab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Pandey, N. (2011). Digital hologram recording systems : some performance improvements.</w:t>
      </w:r>
    </w:p>
    <w:p w:rsidR="00D31D42" w:rsidRPr="00D31D42" w:rsidRDefault="00D31D42" w:rsidP="00D31D42">
      <w:pPr>
        <w:tabs>
          <w:tab w:val="left" w:pos="1994"/>
        </w:tabs>
      </w:pPr>
      <w:r w:rsidRPr="00D31D42">
        <w:lastRenderedPageBreak/>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r>
        <w:t xml:space="preserve">Hilfreiche Links </w:t>
      </w:r>
    </w:p>
    <w:p w:rsidR="00363A0C" w:rsidRDefault="00363A0C" w:rsidP="0047045E">
      <w:pPr>
        <w:tabs>
          <w:tab w:val="left" w:pos="1994"/>
        </w:tabs>
      </w:pPr>
    </w:p>
    <w:p w:rsidR="00363A0C" w:rsidRPr="00363A0C" w:rsidRDefault="00A9427C" w:rsidP="00363A0C">
      <w:pPr>
        <w:pStyle w:val="Listenabsatz"/>
        <w:numPr>
          <w:ilvl w:val="0"/>
          <w:numId w:val="6"/>
        </w:numPr>
        <w:rPr>
          <w:lang w:eastAsia="de-DE"/>
        </w:rPr>
      </w:pPr>
      <w:hyperlink r:id="rId40" w:history="1">
        <w:r w:rsidR="00363A0C" w:rsidRPr="00363A0C">
          <w:rPr>
            <w:rStyle w:val="Hyperlink"/>
            <w:lang w:eastAsia="de-DE"/>
          </w:rPr>
          <w:t>https://www.jpl.nasa.gov/edu/learn/project/how-to-make-a-pinhole-camera/</w:t>
        </w:r>
      </w:hyperlink>
    </w:p>
    <w:p w:rsidR="00363A0C" w:rsidRPr="00363A0C" w:rsidRDefault="00A9427C" w:rsidP="00363A0C">
      <w:pPr>
        <w:pStyle w:val="Listenabsatz"/>
        <w:numPr>
          <w:ilvl w:val="0"/>
          <w:numId w:val="6"/>
        </w:numPr>
        <w:rPr>
          <w:lang w:eastAsia="de-DE"/>
        </w:rPr>
      </w:pPr>
      <w:hyperlink r:id="rId41"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42"/>
      <w:footerReference w:type="default" r:id="rId43"/>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0F29" w:rsidRDefault="00FE0F29" w:rsidP="00D31D42">
      <w:pPr>
        <w:spacing w:after="0" w:line="240" w:lineRule="auto"/>
      </w:pPr>
      <w:r>
        <w:separator/>
      </w:r>
    </w:p>
  </w:endnote>
  <w:endnote w:type="continuationSeparator" w:id="0">
    <w:p w:rsidR="00FE0F29" w:rsidRDefault="00FE0F29"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Content>
      <w:p w:rsidR="00A9427C" w:rsidRDefault="00A9427C"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9427C" w:rsidRDefault="00A9427C"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Content>
      <w:p w:rsidR="00A9427C" w:rsidRDefault="00A9427C"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9427C" w:rsidRDefault="00A9427C"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0F29" w:rsidRDefault="00FE0F29" w:rsidP="00D31D42">
      <w:pPr>
        <w:spacing w:after="0" w:line="240" w:lineRule="auto"/>
      </w:pPr>
      <w:r>
        <w:separator/>
      </w:r>
    </w:p>
  </w:footnote>
  <w:footnote w:type="continuationSeparator" w:id="0">
    <w:p w:rsidR="00FE0F29" w:rsidRDefault="00FE0F29"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2"/>
  </w:num>
  <w:num w:numId="32">
    <w:abstractNumId w:val="17"/>
  </w:num>
  <w:num w:numId="33">
    <w:abstractNumId w:val="19"/>
  </w:num>
  <w:num w:numId="34">
    <w:abstractNumId w:val="8"/>
  </w:num>
  <w:num w:numId="35">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45A9"/>
    <w:rsid w:val="001F4665"/>
    <w:rsid w:val="00235BCB"/>
    <w:rsid w:val="00335409"/>
    <w:rsid w:val="00363A0C"/>
    <w:rsid w:val="003912BA"/>
    <w:rsid w:val="003A1B3E"/>
    <w:rsid w:val="003B70FF"/>
    <w:rsid w:val="003E0796"/>
    <w:rsid w:val="00414E16"/>
    <w:rsid w:val="00444162"/>
    <w:rsid w:val="00462929"/>
    <w:rsid w:val="0047045E"/>
    <w:rsid w:val="00491D20"/>
    <w:rsid w:val="00513C7C"/>
    <w:rsid w:val="0054274B"/>
    <w:rsid w:val="00566009"/>
    <w:rsid w:val="005B0A1C"/>
    <w:rsid w:val="00650116"/>
    <w:rsid w:val="00660A59"/>
    <w:rsid w:val="006A0DF3"/>
    <w:rsid w:val="006A281B"/>
    <w:rsid w:val="007649EC"/>
    <w:rsid w:val="007845F7"/>
    <w:rsid w:val="007A6D10"/>
    <w:rsid w:val="007B0E68"/>
    <w:rsid w:val="007D090C"/>
    <w:rsid w:val="007D72A2"/>
    <w:rsid w:val="007F6350"/>
    <w:rsid w:val="00812F2B"/>
    <w:rsid w:val="00843E87"/>
    <w:rsid w:val="008677C0"/>
    <w:rsid w:val="00890B33"/>
    <w:rsid w:val="008D167D"/>
    <w:rsid w:val="00936372"/>
    <w:rsid w:val="009A0EE1"/>
    <w:rsid w:val="009D47C0"/>
    <w:rsid w:val="009D6072"/>
    <w:rsid w:val="009E0D83"/>
    <w:rsid w:val="00A162B1"/>
    <w:rsid w:val="00A9427C"/>
    <w:rsid w:val="00AA6C29"/>
    <w:rsid w:val="00AD78CB"/>
    <w:rsid w:val="00B060D9"/>
    <w:rsid w:val="00B1148D"/>
    <w:rsid w:val="00B244DB"/>
    <w:rsid w:val="00B80EA7"/>
    <w:rsid w:val="00BE4E7E"/>
    <w:rsid w:val="00C0692F"/>
    <w:rsid w:val="00C25F33"/>
    <w:rsid w:val="00C67992"/>
    <w:rsid w:val="00D061E8"/>
    <w:rsid w:val="00D31D42"/>
    <w:rsid w:val="00D70E24"/>
    <w:rsid w:val="00D80DAE"/>
    <w:rsid w:val="00DE1CB3"/>
    <w:rsid w:val="00E128D8"/>
    <w:rsid w:val="00EB2F83"/>
    <w:rsid w:val="00ED46A9"/>
    <w:rsid w:val="00ED5394"/>
    <w:rsid w:val="00ED5489"/>
    <w:rsid w:val="00F27A51"/>
    <w:rsid w:val="00F8657D"/>
    <w:rsid w:val="00FB25AA"/>
    <w:rsid w:val="00FD27E2"/>
    <w:rsid w:val="00FE0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8AFE3"/>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4_v0.stl" TargetMode="External"/><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jpeg"/><Relationship Id="rId37" Type="http://schemas.openxmlformats.org/officeDocument/2006/relationships/hyperlink" Target="https://github.com/m5stack/M5Stack-UserGuide/blob/master/ESP32CAM.md" TargetMode="External"/><Relationship Id="rId40" Type="http://schemas.openxmlformats.org/officeDocument/2006/relationships/hyperlink" Target="https://www.jpl.nasa.gov/edu/learn/project/how-to-make-a-pinhole-camera/"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https://github.com/bionanoimaging/UC2-GIT/blob/master/CAD/INLINE_HOLOGRAM/STL/INLINE_HOLOGRAM_10_Lid_el_v0_5.stl"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hyperlink" Target="https://github.com/rwb27/openflexure_microscope/wiki/Camera-Options" TargetMode="External"/><Relationship Id="rId10" Type="http://schemas.openxmlformats.org/officeDocument/2006/relationships/image" Target="media/image3.png"/><Relationship Id="rId19" Type="http://schemas.openxmlformats.org/officeDocument/2006/relationships/hyperlink" Target="https://www.thorlabs.com/thorproduct.cfm?partnumber=CP02" TargetMode="External"/><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emf"/><Relationship Id="rId33" Type="http://schemas.openxmlformats.org/officeDocument/2006/relationships/image" Target="media/image23.jpeg"/><Relationship Id="rId38" Type="http://schemas.openxmlformats.org/officeDocument/2006/relationships/image" Target="media/image26.jpeg"/><Relationship Id="rId46"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hyperlink" Target="http://pinholemoustache.com/wp-content/uploads/2015/09/2c-cu-acul-cu-grija-stenopa.jpg"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265CA-6A65-9F42-8228-E6DA3F95A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3815</Words>
  <Characters>24041</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27801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46</cp:revision>
  <dcterms:created xsi:type="dcterms:W3CDTF">2018-07-21T08:03:00Z</dcterms:created>
  <dcterms:modified xsi:type="dcterms:W3CDTF">2018-10-02T09:30:00Z</dcterms:modified>
</cp:coreProperties>
</file>